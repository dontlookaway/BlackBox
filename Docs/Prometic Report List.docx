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7777777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>Chris Johnson March 2016</w:t>
      </w:r>
    </w:p>
    <w:p w14:paraId="18E23BAE" w14:textId="0B231254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del w:id="0" w:author="Chris Johnson" w:date="2016-04-15T10:16:00Z">
        <w:r w:rsidRPr="00AE5139" w:rsidDel="00D8097D">
          <w:rPr>
            <w:rFonts w:ascii="Verdana" w:hAnsi="Verdana"/>
            <w:b/>
            <w:sz w:val="18"/>
            <w:szCs w:val="18"/>
          </w:rPr>
          <w:delText>1</w:delText>
        </w:r>
      </w:del>
      <w:ins w:id="1" w:author="Chris Johnson" w:date="2016-04-15T10:16:00Z">
        <w:r w:rsidR="00D8097D">
          <w:rPr>
            <w:rFonts w:ascii="Verdana" w:hAnsi="Verdana"/>
            <w:b/>
            <w:sz w:val="18"/>
            <w:szCs w:val="18"/>
          </w:rPr>
          <w:t>5</w:t>
        </w:r>
      </w:ins>
      <w:bookmarkStart w:id="2" w:name="_GoBack"/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17E1CA87" w14:textId="77777777" w:rsidTr="00605480">
        <w:tc>
          <w:tcPr>
            <w:tcW w:w="2547" w:type="dxa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4252" w:type="dxa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217" w:type="dxa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605480">
        <w:tc>
          <w:tcPr>
            <w:tcW w:w="2547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4252" w:type="dxa"/>
          </w:tcPr>
          <w:p w14:paraId="0649FCA6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First draft</w:t>
            </w:r>
          </w:p>
        </w:tc>
        <w:tc>
          <w:tcPr>
            <w:tcW w:w="2217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605480">
        <w:tc>
          <w:tcPr>
            <w:tcW w:w="2547" w:type="dxa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ins w:id="3" w:author="Chris Johnson" w:date="2016-03-18T17:03:00Z">
              <w:r>
                <w:rPr>
                  <w:rFonts w:ascii="Verdana" w:hAnsi="Verdana"/>
                  <w:sz w:val="18"/>
                </w:rPr>
                <w:t>0.2</w:t>
              </w:r>
            </w:ins>
          </w:p>
        </w:tc>
        <w:tc>
          <w:tcPr>
            <w:tcW w:w="4252" w:type="dxa"/>
          </w:tcPr>
          <w:p w14:paraId="453ACEAF" w14:textId="39050507" w:rsidR="003F44E3" w:rsidRDefault="00605480" w:rsidP="00697A28">
            <w:pPr>
              <w:rPr>
                <w:ins w:id="4" w:author="Chris Johnson" w:date="2016-03-18T17:04:00Z"/>
                <w:rFonts w:ascii="Verdana" w:hAnsi="Verdana"/>
                <w:sz w:val="18"/>
              </w:rPr>
            </w:pPr>
            <w:ins w:id="5" w:author="Chris Johnson" w:date="2016-03-18T17:03:00Z">
              <w:r>
                <w:rPr>
                  <w:rFonts w:ascii="Verdana" w:hAnsi="Verdana"/>
                  <w:sz w:val="18"/>
                </w:rPr>
                <w:t>Moved Currency rates to System Reports</w:t>
              </w:r>
            </w:ins>
          </w:p>
          <w:p w14:paraId="109EA840" w14:textId="3E339911" w:rsidR="00605480" w:rsidRDefault="00605480" w:rsidP="00697A28">
            <w:pPr>
              <w:rPr>
                <w:ins w:id="6" w:author="Chris Johnson" w:date="2016-03-18T17:03:00Z"/>
                <w:rFonts w:ascii="Verdana" w:hAnsi="Verdana"/>
                <w:sz w:val="18"/>
              </w:rPr>
            </w:pPr>
            <w:ins w:id="7" w:author="Chris Johnson" w:date="2016-03-18T17:04:00Z">
              <w:r>
                <w:rPr>
                  <w:rFonts w:ascii="Verdana" w:hAnsi="Verdana"/>
                  <w:sz w:val="18"/>
                </w:rPr>
                <w:t>Added Actual Budgets GL Group Maps</w:t>
              </w:r>
            </w:ins>
          </w:p>
          <w:p w14:paraId="664882CA" w14:textId="77777777" w:rsidR="00605480" w:rsidRDefault="00605480" w:rsidP="00697A28">
            <w:pPr>
              <w:rPr>
                <w:ins w:id="8" w:author="Chris Johnson" w:date="2016-03-18T17:05:00Z"/>
                <w:rFonts w:ascii="Verdana" w:hAnsi="Verdana"/>
                <w:sz w:val="18"/>
              </w:rPr>
            </w:pPr>
            <w:ins w:id="9" w:author="Chris Johnson" w:date="2016-03-18T17:05:00Z">
              <w:r>
                <w:rPr>
                  <w:rFonts w:ascii="Verdana" w:hAnsi="Verdana"/>
                  <w:sz w:val="18"/>
                </w:rPr>
                <w:t>Added General Ledger Journal Entries</w:t>
              </w:r>
            </w:ins>
          </w:p>
          <w:p w14:paraId="0F2AEDFE" w14:textId="58351A45" w:rsidR="00605480" w:rsidRPr="008803BF" w:rsidRDefault="00605480" w:rsidP="00697A28">
            <w:pPr>
              <w:rPr>
                <w:rFonts w:ascii="Verdana" w:hAnsi="Verdana"/>
                <w:sz w:val="18"/>
              </w:rPr>
            </w:pPr>
            <w:ins w:id="10" w:author="Chris Johnson" w:date="2016-03-18T17:05:00Z">
              <w:r>
                <w:rPr>
                  <w:rFonts w:ascii="Verdana" w:hAnsi="Verdana"/>
                  <w:sz w:val="18"/>
                </w:rPr>
                <w:t xml:space="preserve">Updated Lot Traceability to </w:t>
              </w:r>
            </w:ins>
            <w:ins w:id="11" w:author="Chris Johnson" w:date="2016-03-18T17:06:00Z">
              <w:r>
                <w:rPr>
                  <w:rFonts w:ascii="Verdana" w:hAnsi="Verdana"/>
                  <w:sz w:val="18"/>
                </w:rPr>
                <w:t>include batch numbers</w:t>
              </w:r>
            </w:ins>
          </w:p>
        </w:tc>
        <w:tc>
          <w:tcPr>
            <w:tcW w:w="2217" w:type="dxa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ins w:id="12" w:author="Chris Johnson" w:date="2016-03-18T17:04:00Z">
              <w:r>
                <w:rPr>
                  <w:rFonts w:ascii="Verdana" w:hAnsi="Verdana"/>
                  <w:sz w:val="18"/>
                </w:rPr>
                <w:t>18</w:t>
              </w:r>
              <w:r w:rsidRPr="00605480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March 2016</w:t>
              </w:r>
            </w:ins>
          </w:p>
        </w:tc>
      </w:tr>
      <w:tr w:rsidR="007934C0" w14:paraId="288F0095" w14:textId="77777777" w:rsidTr="00605480">
        <w:trPr>
          <w:ins w:id="13" w:author="Chris Johnson" w:date="2016-04-08T12:55:00Z"/>
        </w:trPr>
        <w:tc>
          <w:tcPr>
            <w:tcW w:w="2547" w:type="dxa"/>
          </w:tcPr>
          <w:p w14:paraId="489A054C" w14:textId="0C316CBA" w:rsidR="007934C0" w:rsidRDefault="007934C0" w:rsidP="00697A28">
            <w:pPr>
              <w:rPr>
                <w:ins w:id="14" w:author="Chris Johnson" w:date="2016-04-08T12:55:00Z"/>
                <w:rFonts w:ascii="Verdana" w:hAnsi="Verdana"/>
                <w:sz w:val="18"/>
              </w:rPr>
            </w:pPr>
            <w:ins w:id="15" w:author="Chris Johnson" w:date="2016-04-08T12:55:00Z">
              <w:r>
                <w:rPr>
                  <w:rFonts w:ascii="Verdana" w:hAnsi="Verdana"/>
                  <w:sz w:val="18"/>
                </w:rPr>
                <w:t>0.3</w:t>
              </w:r>
            </w:ins>
          </w:p>
        </w:tc>
        <w:tc>
          <w:tcPr>
            <w:tcW w:w="4252" w:type="dxa"/>
          </w:tcPr>
          <w:p w14:paraId="5F0B8B94" w14:textId="44E78AE0" w:rsidR="007934C0" w:rsidRDefault="007934C0" w:rsidP="00697A28">
            <w:pPr>
              <w:rPr>
                <w:ins w:id="16" w:author="Chris Johnson" w:date="2016-04-08T12:55:00Z"/>
                <w:rFonts w:ascii="Verdana" w:hAnsi="Verdana"/>
                <w:sz w:val="18"/>
              </w:rPr>
            </w:pPr>
            <w:ins w:id="17" w:author="Chris Johnson" w:date="2016-04-08T12:55:00Z">
              <w:r>
                <w:rPr>
                  <w:rFonts w:ascii="Verdana" w:hAnsi="Verdana"/>
                  <w:sz w:val="18"/>
                </w:rPr>
                <w:t xml:space="preserve">Added </w:t>
              </w:r>
            </w:ins>
            <w:ins w:id="18" w:author="Chris Johnson" w:date="2016-04-08T12:57:00Z">
              <w:r>
                <w:rPr>
                  <w:rFonts w:ascii="Verdana" w:hAnsi="Verdana"/>
                  <w:sz w:val="18"/>
                </w:rPr>
                <w:t>reports</w:t>
              </w:r>
            </w:ins>
          </w:p>
          <w:p w14:paraId="778810FA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19" w:author="Chris Johnson" w:date="2016-04-08T12:55:00Z"/>
                <w:rFonts w:ascii="Verdana" w:hAnsi="Verdana"/>
                <w:sz w:val="18"/>
              </w:rPr>
            </w:pPr>
            <w:ins w:id="20" w:author="Chris Johnson" w:date="2016-04-08T12:55:00Z">
              <w:r>
                <w:rPr>
                  <w:rFonts w:ascii="Verdana" w:hAnsi="Verdana"/>
                  <w:sz w:val="18"/>
                </w:rPr>
                <w:t>Closing Interco Balances</w:t>
              </w:r>
            </w:ins>
          </w:p>
          <w:p w14:paraId="6D87C51F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21" w:author="Chris Johnson" w:date="2016-04-08T12:56:00Z"/>
                <w:rFonts w:ascii="Verdana" w:hAnsi="Verdana"/>
                <w:sz w:val="18"/>
              </w:rPr>
            </w:pPr>
            <w:ins w:id="22" w:author="Chris Johnson" w:date="2016-04-08T12:56:00Z">
              <w:r>
                <w:rPr>
                  <w:rFonts w:ascii="Verdana" w:hAnsi="Verdana"/>
                  <w:sz w:val="18"/>
                </w:rPr>
                <w:t>Open Purchase Zero Value</w:t>
              </w:r>
            </w:ins>
          </w:p>
          <w:p w14:paraId="57C9FF16" w14:textId="310C1717" w:rsidR="007934C0" w:rsidRP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23" w:author="Chris Johnson" w:date="2016-04-08T12:55:00Z"/>
                <w:rFonts w:ascii="Verdana" w:hAnsi="Verdana"/>
                <w:sz w:val="18"/>
              </w:rPr>
            </w:pPr>
            <w:ins w:id="24" w:author="Chris Johnson" w:date="2016-04-08T12:57:00Z">
              <w:r>
                <w:rPr>
                  <w:rFonts w:ascii="Verdana" w:hAnsi="Verdana"/>
                  <w:sz w:val="18"/>
                </w:rPr>
                <w:t>Missing RI2 GL</w:t>
              </w:r>
            </w:ins>
            <w:ins w:id="25" w:author="Chris Johnson" w:date="2016-04-13T13:39:00Z">
              <w:r w:rsidR="005B49C8">
                <w:rPr>
                  <w:rFonts w:ascii="Verdana" w:hAnsi="Verdana"/>
                  <w:sz w:val="18"/>
                </w:rPr>
                <w:t xml:space="preserve"> </w:t>
              </w:r>
            </w:ins>
            <w:ins w:id="26" w:author="Chris Johnson" w:date="2016-04-08T12:57:00Z">
              <w:r>
                <w:rPr>
                  <w:rFonts w:ascii="Verdana" w:hAnsi="Verdana"/>
                  <w:sz w:val="18"/>
                </w:rPr>
                <w:t>Groups</w:t>
              </w:r>
            </w:ins>
          </w:p>
        </w:tc>
        <w:tc>
          <w:tcPr>
            <w:tcW w:w="2217" w:type="dxa"/>
          </w:tcPr>
          <w:p w14:paraId="7B4BDDF5" w14:textId="0BBB621C" w:rsidR="007934C0" w:rsidRDefault="007934C0" w:rsidP="00697A28">
            <w:pPr>
              <w:rPr>
                <w:ins w:id="27" w:author="Chris Johnson" w:date="2016-04-08T12:55:00Z"/>
                <w:rFonts w:ascii="Verdana" w:hAnsi="Verdana"/>
                <w:sz w:val="18"/>
              </w:rPr>
            </w:pPr>
            <w:ins w:id="28" w:author="Chris Johnson" w:date="2016-04-08T12:57:00Z">
              <w:r>
                <w:rPr>
                  <w:rFonts w:ascii="Verdana" w:hAnsi="Verdana"/>
                  <w:sz w:val="18"/>
                </w:rPr>
                <w:t>8</w:t>
              </w:r>
              <w:r w:rsidRPr="007934C0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5B49C8" w14:paraId="22361C91" w14:textId="77777777" w:rsidTr="00605480">
        <w:trPr>
          <w:ins w:id="29" w:author="Chris Johnson" w:date="2016-04-13T13:37:00Z"/>
        </w:trPr>
        <w:tc>
          <w:tcPr>
            <w:tcW w:w="2547" w:type="dxa"/>
          </w:tcPr>
          <w:p w14:paraId="1DB9C20C" w14:textId="3E6E81D3" w:rsidR="005B49C8" w:rsidRDefault="005B49C8" w:rsidP="00697A28">
            <w:pPr>
              <w:rPr>
                <w:ins w:id="30" w:author="Chris Johnson" w:date="2016-04-13T13:37:00Z"/>
                <w:rFonts w:ascii="Verdana" w:hAnsi="Verdana"/>
                <w:sz w:val="18"/>
              </w:rPr>
            </w:pPr>
            <w:ins w:id="31" w:author="Chris Johnson" w:date="2016-04-13T13:37:00Z">
              <w:r>
                <w:rPr>
                  <w:rFonts w:ascii="Verdana" w:hAnsi="Verdana"/>
                  <w:sz w:val="18"/>
                </w:rPr>
                <w:t>0.4</w:t>
              </w:r>
            </w:ins>
          </w:p>
        </w:tc>
        <w:tc>
          <w:tcPr>
            <w:tcW w:w="4252" w:type="dxa"/>
          </w:tcPr>
          <w:p w14:paraId="5CDE7AD5" w14:textId="77777777" w:rsidR="005B49C8" w:rsidRDefault="005B49C8" w:rsidP="00697A28">
            <w:pPr>
              <w:rPr>
                <w:ins w:id="32" w:author="Chris Johnson" w:date="2016-04-13T13:38:00Z"/>
                <w:rFonts w:ascii="Verdana" w:hAnsi="Verdana"/>
                <w:sz w:val="18"/>
              </w:rPr>
            </w:pPr>
            <w:ins w:id="33" w:author="Chris Johnson" w:date="2016-04-13T13:38:00Z">
              <w:r>
                <w:rPr>
                  <w:rFonts w:ascii="Verdana" w:hAnsi="Verdana"/>
                  <w:sz w:val="18"/>
                </w:rPr>
                <w:t>Added reports</w:t>
              </w:r>
            </w:ins>
          </w:p>
          <w:p w14:paraId="1DFDF73C" w14:textId="77777777" w:rsid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ins w:id="34" w:author="Chris Johnson" w:date="2016-04-13T13:39:00Z"/>
                <w:rFonts w:ascii="Verdana" w:hAnsi="Verdana"/>
                <w:sz w:val="18"/>
              </w:rPr>
            </w:pPr>
            <w:ins w:id="35" w:author="Chris Johnson" w:date="2016-04-13T13:38:00Z">
              <w:r>
                <w:rPr>
                  <w:rFonts w:ascii="Verdana" w:hAnsi="Verdana"/>
                  <w:sz w:val="18"/>
                </w:rPr>
                <w:t>Open Requisition Report</w:t>
              </w:r>
            </w:ins>
          </w:p>
          <w:p w14:paraId="7A560C90" w14:textId="3DB05535" w:rsidR="005B49C8" w:rsidRP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ins w:id="36" w:author="Chris Johnson" w:date="2016-04-13T13:37:00Z"/>
                <w:rFonts w:ascii="Verdana" w:hAnsi="Verdana"/>
                <w:sz w:val="18"/>
              </w:rPr>
            </w:pPr>
            <w:ins w:id="37" w:author="Chris Johnson" w:date="2016-04-13T13:39:00Z">
              <w:r>
                <w:rPr>
                  <w:rFonts w:ascii="Verdana" w:hAnsi="Verdana"/>
                  <w:sz w:val="18"/>
                </w:rPr>
                <w:t>Gen Ledger Control Panel</w:t>
              </w:r>
            </w:ins>
          </w:p>
        </w:tc>
        <w:tc>
          <w:tcPr>
            <w:tcW w:w="2217" w:type="dxa"/>
          </w:tcPr>
          <w:p w14:paraId="522CF815" w14:textId="34C3C5E9" w:rsidR="005B49C8" w:rsidRDefault="005B49C8" w:rsidP="00697A28">
            <w:pPr>
              <w:rPr>
                <w:ins w:id="38" w:author="Chris Johnson" w:date="2016-04-13T13:37:00Z"/>
                <w:rFonts w:ascii="Verdana" w:hAnsi="Verdana"/>
                <w:sz w:val="18"/>
              </w:rPr>
            </w:pPr>
            <w:ins w:id="39" w:author="Chris Johnson" w:date="2016-04-13T13:39:00Z">
              <w:r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83579A" w14:paraId="4605BC2A" w14:textId="77777777" w:rsidTr="00605480">
        <w:trPr>
          <w:ins w:id="40" w:author="Chris Johnson" w:date="2016-04-14T11:42:00Z"/>
        </w:trPr>
        <w:tc>
          <w:tcPr>
            <w:tcW w:w="2547" w:type="dxa"/>
          </w:tcPr>
          <w:p w14:paraId="2693D953" w14:textId="3460154F" w:rsidR="0083579A" w:rsidRDefault="0083579A" w:rsidP="00697A28">
            <w:pPr>
              <w:rPr>
                <w:ins w:id="41" w:author="Chris Johnson" w:date="2016-04-14T11:42:00Z"/>
                <w:rFonts w:ascii="Verdana" w:hAnsi="Verdana"/>
                <w:sz w:val="18"/>
              </w:rPr>
            </w:pPr>
            <w:ins w:id="42" w:author="Chris Johnson" w:date="2016-04-14T11:42:00Z">
              <w:r>
                <w:rPr>
                  <w:rFonts w:ascii="Verdana" w:hAnsi="Verdana"/>
                  <w:sz w:val="18"/>
                </w:rPr>
                <w:t>0.5</w:t>
              </w:r>
            </w:ins>
          </w:p>
        </w:tc>
        <w:tc>
          <w:tcPr>
            <w:tcW w:w="4252" w:type="dxa"/>
          </w:tcPr>
          <w:p w14:paraId="74CD27E4" w14:textId="77777777" w:rsidR="0083579A" w:rsidRDefault="0083579A" w:rsidP="00697A28">
            <w:pPr>
              <w:rPr>
                <w:ins w:id="43" w:author="Chris Johnson" w:date="2016-04-14T11:42:00Z"/>
                <w:rFonts w:ascii="Verdana" w:hAnsi="Verdana"/>
                <w:sz w:val="18"/>
              </w:rPr>
            </w:pPr>
            <w:ins w:id="44" w:author="Chris Johnson" w:date="2016-04-14T11:42:00Z">
              <w:r>
                <w:rPr>
                  <w:rFonts w:ascii="Verdana" w:hAnsi="Verdana"/>
                  <w:sz w:val="18"/>
                </w:rPr>
                <w:t>Added report</w:t>
              </w:r>
            </w:ins>
          </w:p>
          <w:p w14:paraId="1105066B" w14:textId="0A86AAB9" w:rsidR="0083579A" w:rsidRPr="0083579A" w:rsidRDefault="0083579A" w:rsidP="0083579A">
            <w:pPr>
              <w:pStyle w:val="ListParagraph"/>
              <w:numPr>
                <w:ilvl w:val="0"/>
                <w:numId w:val="8"/>
              </w:numPr>
              <w:rPr>
                <w:ins w:id="45" w:author="Chris Johnson" w:date="2016-04-14T11:42:00Z"/>
                <w:rFonts w:ascii="Verdana" w:hAnsi="Verdana"/>
                <w:sz w:val="18"/>
              </w:rPr>
            </w:pPr>
            <w:ins w:id="46" w:author="Chris Johnson" w:date="2016-04-14T11:42:00Z">
              <w:r>
                <w:rPr>
                  <w:rFonts w:ascii="Verdana" w:hAnsi="Verdana"/>
                  <w:sz w:val="18"/>
                </w:rPr>
                <w:t>GL Center Summary</w:t>
              </w:r>
            </w:ins>
          </w:p>
        </w:tc>
        <w:tc>
          <w:tcPr>
            <w:tcW w:w="2217" w:type="dxa"/>
          </w:tcPr>
          <w:p w14:paraId="08D3F25E" w14:textId="1293EB75" w:rsidR="0083579A" w:rsidRDefault="0083579A" w:rsidP="00697A28">
            <w:pPr>
              <w:rPr>
                <w:ins w:id="47" w:author="Chris Johnson" w:date="2016-04-14T11:42:00Z"/>
                <w:rFonts w:ascii="Verdana" w:hAnsi="Verdana"/>
                <w:sz w:val="18"/>
              </w:rPr>
            </w:pPr>
            <w:ins w:id="48" w:author="Chris Johnson" w:date="2016-04-14T11:42:00Z">
              <w:r>
                <w:rPr>
                  <w:rFonts w:ascii="Verdana" w:hAnsi="Verdana"/>
                  <w:sz w:val="18"/>
                </w:rPr>
                <w:t>14</w:t>
              </w:r>
              <w:r w:rsidRPr="0083579A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</w:tbl>
    <w:p w14:paraId="7D7DFDE1" w14:textId="77777777" w:rsidR="003F44E3" w:rsidRDefault="003F44E3" w:rsidP="003F44E3">
      <w:pPr>
        <w:rPr>
          <w:rFonts w:ascii="Verdana" w:hAnsi="Verdana"/>
          <w:b/>
          <w:sz w:val="18"/>
        </w:rPr>
      </w:pPr>
    </w:p>
    <w:p w14:paraId="6581964C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Distribution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2B9E8442" w14:textId="77777777" w:rsidTr="00557185">
        <w:tc>
          <w:tcPr>
            <w:tcW w:w="2547" w:type="dxa"/>
          </w:tcPr>
          <w:p w14:paraId="376FE1AA" w14:textId="77777777" w:rsidR="003F44E3" w:rsidRDefault="003F44E3" w:rsidP="00697A28">
            <w:r>
              <w:t>Name</w:t>
            </w:r>
          </w:p>
        </w:tc>
        <w:tc>
          <w:tcPr>
            <w:tcW w:w="4252" w:type="dxa"/>
          </w:tcPr>
          <w:p w14:paraId="5A30FA7E" w14:textId="77777777" w:rsidR="003F44E3" w:rsidRDefault="003F44E3" w:rsidP="00697A28">
            <w:r>
              <w:t>Position</w:t>
            </w:r>
          </w:p>
        </w:tc>
        <w:tc>
          <w:tcPr>
            <w:tcW w:w="2217" w:type="dxa"/>
          </w:tcPr>
          <w:p w14:paraId="24069568" w14:textId="77777777" w:rsidR="003F44E3" w:rsidRDefault="003F44E3" w:rsidP="00697A28">
            <w:r>
              <w:t>Date sent</w:t>
            </w:r>
          </w:p>
        </w:tc>
      </w:tr>
      <w:tr w:rsidR="00CD0190" w14:paraId="0EAD89A0" w14:textId="77777777" w:rsidTr="00557185">
        <w:tc>
          <w:tcPr>
            <w:tcW w:w="2547" w:type="dxa"/>
          </w:tcPr>
          <w:p w14:paraId="7B44AAC5" w14:textId="77777777" w:rsidR="00CD0190" w:rsidRDefault="00CD0190" w:rsidP="00CD0190">
            <w:r>
              <w:t>Sophie Talon-Bergeron</w:t>
            </w:r>
          </w:p>
        </w:tc>
        <w:tc>
          <w:tcPr>
            <w:tcW w:w="4252" w:type="dxa"/>
          </w:tcPr>
          <w:p w14:paraId="14583CC2" w14:textId="77777777" w:rsidR="00CD0190" w:rsidRDefault="00CD0190" w:rsidP="00CD0190">
            <w:r>
              <w:t>Finance Manager</w:t>
            </w:r>
          </w:p>
        </w:tc>
        <w:tc>
          <w:tcPr>
            <w:tcW w:w="2217" w:type="dxa"/>
          </w:tcPr>
          <w:p w14:paraId="4C3BD93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49" w:author="Chris Johnson" w:date="2016-04-13T13:40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181F9540" w14:textId="147A9BAE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50" w:author="Chris Johnson" w:date="2016-04-13T13:40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7B30C3C6" w14:textId="77777777" w:rsidTr="00557185">
        <w:tc>
          <w:tcPr>
            <w:tcW w:w="2547" w:type="dxa"/>
          </w:tcPr>
          <w:p w14:paraId="32857CA4" w14:textId="77777777" w:rsidR="00CD0190" w:rsidRDefault="00CD0190" w:rsidP="00CD0190">
            <w:r>
              <w:t>Bianca Vasquez</w:t>
            </w:r>
          </w:p>
        </w:tc>
        <w:tc>
          <w:tcPr>
            <w:tcW w:w="4252" w:type="dxa"/>
          </w:tcPr>
          <w:p w14:paraId="460B7E4A" w14:textId="77777777" w:rsidR="00CD0190" w:rsidRDefault="00CD0190" w:rsidP="00CD0190">
            <w:r>
              <w:t>Financial Analyst</w:t>
            </w:r>
          </w:p>
        </w:tc>
        <w:tc>
          <w:tcPr>
            <w:tcW w:w="2217" w:type="dxa"/>
          </w:tcPr>
          <w:p w14:paraId="39955B0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51" w:author="Chris Johnson" w:date="2016-04-13T13:41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41F8A723" w14:textId="31D10217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52" w:author="Chris Johnson" w:date="2016-04-13T13:41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5CBB07A0" w14:textId="77777777" w:rsidTr="00557185">
        <w:tc>
          <w:tcPr>
            <w:tcW w:w="2547" w:type="dxa"/>
          </w:tcPr>
          <w:p w14:paraId="18D38FDF" w14:textId="77777777" w:rsidR="00CD0190" w:rsidRDefault="00CD0190" w:rsidP="00CD0190">
            <w:r>
              <w:t>Liz Collins</w:t>
            </w:r>
          </w:p>
        </w:tc>
        <w:tc>
          <w:tcPr>
            <w:tcW w:w="4252" w:type="dxa"/>
          </w:tcPr>
          <w:p w14:paraId="07432B1E" w14:textId="77777777" w:rsidR="00CD0190" w:rsidRDefault="00CD0190" w:rsidP="00CD0190">
            <w:r>
              <w:t>Financial Controller</w:t>
            </w:r>
          </w:p>
        </w:tc>
        <w:tc>
          <w:tcPr>
            <w:tcW w:w="2217" w:type="dxa"/>
          </w:tcPr>
          <w:p w14:paraId="14BDB866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53" w:author="Chris Johnson" w:date="2016-04-13T13:41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36D9CDDA" w14:textId="3AAA47E1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54" w:author="Chris Johnson" w:date="2016-04-13T13:41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7F3F0246" w14:textId="77777777" w:rsidTr="00557185">
        <w:tc>
          <w:tcPr>
            <w:tcW w:w="2547" w:type="dxa"/>
          </w:tcPr>
          <w:p w14:paraId="0E206064" w14:textId="77777777" w:rsidR="00CD0190" w:rsidRDefault="00CD0190" w:rsidP="00CD0190">
            <w:r>
              <w:t>Benjamin Hémond</w:t>
            </w:r>
          </w:p>
        </w:tc>
        <w:tc>
          <w:tcPr>
            <w:tcW w:w="4252" w:type="dxa"/>
          </w:tcPr>
          <w:p w14:paraId="0B1E98F3" w14:textId="77777777" w:rsidR="00CD0190" w:rsidRDefault="00CD0190" w:rsidP="00CD0190">
            <w:r>
              <w:t>Procurement Specialist</w:t>
            </w:r>
          </w:p>
        </w:tc>
        <w:tc>
          <w:tcPr>
            <w:tcW w:w="2217" w:type="dxa"/>
          </w:tcPr>
          <w:p w14:paraId="2FDE53B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791CD9FC" w14:textId="77777777" w:rsidTr="00557185">
        <w:tc>
          <w:tcPr>
            <w:tcW w:w="2547" w:type="dxa"/>
          </w:tcPr>
          <w:p w14:paraId="2F47335D" w14:textId="77777777" w:rsidR="00CD0190" w:rsidRDefault="00CD0190" w:rsidP="00CD0190">
            <w:r>
              <w:t>Hassan Mamdani</w:t>
            </w:r>
          </w:p>
        </w:tc>
        <w:tc>
          <w:tcPr>
            <w:tcW w:w="4252" w:type="dxa"/>
          </w:tcPr>
          <w:p w14:paraId="598A3B0B" w14:textId="77777777" w:rsidR="00CD0190" w:rsidRDefault="00CD0190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217" w:type="dxa"/>
          </w:tcPr>
          <w:p w14:paraId="2708010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379EBB63" w14:textId="77777777" w:rsidTr="00557185">
        <w:tc>
          <w:tcPr>
            <w:tcW w:w="2547" w:type="dxa"/>
          </w:tcPr>
          <w:p w14:paraId="62E39454" w14:textId="77777777" w:rsidR="00CD0190" w:rsidRDefault="00CD0190" w:rsidP="00CD0190">
            <w:r>
              <w:t>David Franklin</w:t>
            </w:r>
          </w:p>
        </w:tc>
        <w:tc>
          <w:tcPr>
            <w:tcW w:w="4252" w:type="dxa"/>
          </w:tcPr>
          <w:p w14:paraId="4FBE370D" w14:textId="77777777" w:rsidR="00CD0190" w:rsidRDefault="00CD0190" w:rsidP="00CD0190">
            <w:r>
              <w:t>Head of Financial Planning and Analysis</w:t>
            </w:r>
          </w:p>
        </w:tc>
        <w:tc>
          <w:tcPr>
            <w:tcW w:w="2217" w:type="dxa"/>
          </w:tcPr>
          <w:p w14:paraId="4F52D413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06221AD9" w14:textId="77777777" w:rsidTr="00557185">
        <w:tc>
          <w:tcPr>
            <w:tcW w:w="2547" w:type="dxa"/>
          </w:tcPr>
          <w:p w14:paraId="5F87A0AD" w14:textId="77777777" w:rsidR="00CD0190" w:rsidRDefault="00CD0190" w:rsidP="00CD0190">
            <w:r>
              <w:t>Jacqueline Richard</w:t>
            </w:r>
          </w:p>
        </w:tc>
        <w:tc>
          <w:tcPr>
            <w:tcW w:w="4252" w:type="dxa"/>
          </w:tcPr>
          <w:p w14:paraId="712BF346" w14:textId="77777777" w:rsidR="00CD0190" w:rsidRDefault="00CD0190" w:rsidP="00CD0190">
            <w:r>
              <w:t>Head of Financial Reporting</w:t>
            </w:r>
          </w:p>
        </w:tc>
        <w:tc>
          <w:tcPr>
            <w:tcW w:w="2217" w:type="dxa"/>
          </w:tcPr>
          <w:p w14:paraId="3E20A9E2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50DB581F" w14:textId="77777777" w:rsidTr="00557185">
        <w:tc>
          <w:tcPr>
            <w:tcW w:w="2547" w:type="dxa"/>
          </w:tcPr>
          <w:p w14:paraId="656C9ED7" w14:textId="77777777" w:rsidR="00CD0190" w:rsidRDefault="00CD0190" w:rsidP="00CD0190">
            <w:r>
              <w:t>Bruce Pritchard</w:t>
            </w:r>
          </w:p>
        </w:tc>
        <w:tc>
          <w:tcPr>
            <w:tcW w:w="4252" w:type="dxa"/>
          </w:tcPr>
          <w:p w14:paraId="13169E29" w14:textId="77777777" w:rsidR="00CD0190" w:rsidRDefault="00CD0190" w:rsidP="00CD0190">
            <w:r>
              <w:t>COO</w:t>
            </w:r>
          </w:p>
        </w:tc>
        <w:tc>
          <w:tcPr>
            <w:tcW w:w="2217" w:type="dxa"/>
          </w:tcPr>
          <w:p w14:paraId="65BE4EA1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268A2DA7" w14:textId="77777777" w:rsidTr="00557185">
        <w:tc>
          <w:tcPr>
            <w:tcW w:w="2547" w:type="dxa"/>
          </w:tcPr>
          <w:p w14:paraId="09D06ABE" w14:textId="77777777" w:rsidR="00CD0190" w:rsidRDefault="00CD0190" w:rsidP="00CD0190">
            <w:r>
              <w:t>Greg Weaver</w:t>
            </w:r>
          </w:p>
        </w:tc>
        <w:tc>
          <w:tcPr>
            <w:tcW w:w="4252" w:type="dxa"/>
          </w:tcPr>
          <w:p w14:paraId="1B9BA775" w14:textId="77777777" w:rsidR="00CD0190" w:rsidRDefault="00CD0190" w:rsidP="00CD0190">
            <w:r>
              <w:t>CFO</w:t>
            </w:r>
          </w:p>
        </w:tc>
        <w:tc>
          <w:tcPr>
            <w:tcW w:w="2217" w:type="dxa"/>
          </w:tcPr>
          <w:p w14:paraId="3D740254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</w:tbl>
    <w:p w14:paraId="1E06310B" w14:textId="77777777" w:rsidR="003F44E3" w:rsidRPr="008803BF" w:rsidRDefault="003F44E3" w:rsidP="003F44E3"/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2D46AEC3" w14:textId="77777777" w:rsidR="00EC7146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0BAB3008" w14:textId="77777777" w:rsidR="003F44E3" w:rsidRDefault="003F44E3" w:rsidP="003F44E3">
      <w:r>
        <w:lastRenderedPageBreak/>
        <w:br w:type="page"/>
      </w:r>
    </w:p>
    <w:p w14:paraId="415E576E" w14:textId="77777777" w:rsidR="003F44E3" w:rsidRPr="003F44E3" w:rsidRDefault="003F44E3" w:rsidP="003F44E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4200D5ED" w14:textId="1B1BC67F" w:rsidR="0083579A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r w:rsidR="0083579A" w:rsidRPr="008F180D">
            <w:rPr>
              <w:rStyle w:val="Hyperlink"/>
            </w:rPr>
            <w:fldChar w:fldCharType="begin"/>
          </w:r>
          <w:r w:rsidR="0083579A" w:rsidRPr="008F180D">
            <w:rPr>
              <w:rStyle w:val="Hyperlink"/>
            </w:rPr>
            <w:instrText xml:space="preserve"> </w:instrText>
          </w:r>
          <w:r w:rsidR="0083579A">
            <w:instrText>HYPERLINK \l "_Toc448397435"</w:instrText>
          </w:r>
          <w:r w:rsidR="0083579A" w:rsidRPr="008F180D">
            <w:rPr>
              <w:rStyle w:val="Hyperlink"/>
            </w:rPr>
            <w:instrText xml:space="preserve"> </w:instrText>
          </w:r>
          <w:r w:rsidR="0083579A" w:rsidRPr="008F180D">
            <w:rPr>
              <w:rStyle w:val="Hyperlink"/>
            </w:rPr>
            <w:fldChar w:fldCharType="separate"/>
          </w:r>
          <w:r w:rsidR="0083579A" w:rsidRPr="008F180D">
            <w:rPr>
              <w:rStyle w:val="Hyperlink"/>
            </w:rPr>
            <w:t>Folder – System Reports</w:t>
          </w:r>
          <w:r w:rsidR="0083579A">
            <w:rPr>
              <w:webHidden/>
            </w:rPr>
            <w:tab/>
          </w:r>
          <w:r w:rsidR="0083579A">
            <w:rPr>
              <w:webHidden/>
            </w:rPr>
            <w:fldChar w:fldCharType="begin"/>
          </w:r>
          <w:r w:rsidR="0083579A">
            <w:rPr>
              <w:webHidden/>
            </w:rPr>
            <w:instrText xml:space="preserve"> PAGEREF _Toc448397435 \h </w:instrText>
          </w:r>
          <w:r w:rsidR="0083579A">
            <w:rPr>
              <w:webHidden/>
            </w:rPr>
          </w:r>
          <w:r w:rsidR="0083579A">
            <w:rPr>
              <w:webHidden/>
            </w:rPr>
            <w:fldChar w:fldCharType="separate"/>
          </w:r>
          <w:ins w:id="55" w:author="Chris Johnson" w:date="2016-04-14T11:45:00Z">
            <w:r w:rsidR="00361E85">
              <w:rPr>
                <w:webHidden/>
              </w:rPr>
              <w:t>4</w:t>
            </w:r>
          </w:ins>
          <w:del w:id="56" w:author="Chris Johnson" w:date="2016-04-14T11:45:00Z">
            <w:r w:rsidR="0083579A" w:rsidDel="00361E85">
              <w:rPr>
                <w:webHidden/>
              </w:rPr>
              <w:delText>3</w:delText>
            </w:r>
          </w:del>
          <w:r w:rsidR="0083579A">
            <w:rPr>
              <w:webHidden/>
            </w:rPr>
            <w:fldChar w:fldCharType="end"/>
          </w:r>
          <w:r w:rsidR="0083579A" w:rsidRPr="008F180D">
            <w:rPr>
              <w:rStyle w:val="Hyperlink"/>
            </w:rPr>
            <w:fldChar w:fldCharType="end"/>
          </w:r>
        </w:p>
        <w:p w14:paraId="351BC3A8" w14:textId="139ABAD9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"_Toc448397436"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Batch Profitability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_Toc448397436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57" w:author="Chris Johnson" w:date="2016-04-14T11:45:00Z">
            <w:r w:rsidR="00361E85">
              <w:rPr>
                <w:webHidden/>
              </w:rPr>
              <w:t>4</w:t>
            </w:r>
          </w:ins>
          <w:del w:id="58" w:author="Chris Johnson" w:date="2016-04-14T11:45:00Z">
            <w:r w:rsidDel="00361E85">
              <w:rPr>
                <w:webHidden/>
              </w:rPr>
              <w:delText>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52DE6B7" w14:textId="31FEDFF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"_Toc448397437"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Currency Rates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_Toc448397437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59" w:author="Chris Johnson" w:date="2016-04-14T11:45:00Z">
            <w:r w:rsidR="00361E85">
              <w:rPr>
                <w:webHidden/>
              </w:rPr>
              <w:t>5</w:t>
            </w:r>
          </w:ins>
          <w:del w:id="60" w:author="Chris Johnson" w:date="2016-04-14T11:45:00Z">
            <w:r w:rsidDel="00361E85">
              <w:rPr>
                <w:webHidden/>
              </w:rPr>
              <w:delText>4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CF8B66C" w14:textId="19E2C500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"_Toc448397438"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Job Lot Breakdown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_Toc448397438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61" w:author="Chris Johnson" w:date="2016-04-14T11:45:00Z">
            <w:r w:rsidR="00361E85">
              <w:rPr>
                <w:webHidden/>
              </w:rPr>
              <w:t>6</w:t>
            </w:r>
          </w:ins>
          <w:del w:id="62" w:author="Chris Johnson" w:date="2016-04-14T11:45:00Z">
            <w:r w:rsidDel="00361E85">
              <w:rPr>
                <w:webHidden/>
              </w:rPr>
              <w:delText>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C7B330F" w14:textId="2BAC424E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"_Toc448397439"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Accounts Payable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_Toc448397439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63" w:author="Chris Johnson" w:date="2016-04-14T11:45:00Z">
            <w:r w:rsidR="00361E85">
              <w:rPr>
                <w:webHidden/>
              </w:rPr>
              <w:t>7</w:t>
            </w:r>
          </w:ins>
          <w:del w:id="64" w:author="Chris Johnson" w:date="2016-04-14T11:45:00Z">
            <w:r w:rsidDel="00361E85">
              <w:rPr>
                <w:webHidden/>
              </w:rPr>
              <w:delText>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D62C0E2" w14:textId="0A7871B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"_Toc448397440"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AP Aged Analysis Alt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_Toc448397440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65" w:author="Chris Johnson" w:date="2016-04-14T11:45:00Z">
            <w:r w:rsidR="00361E85">
              <w:rPr>
                <w:webHidden/>
              </w:rPr>
              <w:t>7</w:t>
            </w:r>
          </w:ins>
          <w:del w:id="66" w:author="Chris Johnson" w:date="2016-04-14T11:45:00Z">
            <w:r w:rsidDel="00361E85">
              <w:rPr>
                <w:webHidden/>
              </w:rPr>
              <w:delText>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08E7072" w14:textId="49B063D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"_Toc448397441"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AP Unpaid Assets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_Toc448397441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67" w:author="Chris Johnson" w:date="2016-04-14T11:45:00Z">
            <w:r w:rsidR="00361E85">
              <w:rPr>
                <w:webHidden/>
              </w:rPr>
              <w:t>8</w:t>
            </w:r>
          </w:ins>
          <w:del w:id="68" w:author="Chris Johnson" w:date="2016-04-14T11:45:00Z">
            <w:r w:rsidDel="00361E85">
              <w:rPr>
                <w:webHidden/>
              </w:rPr>
              <w:delText>7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237CB728" w14:textId="0EF2CC1B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"_Toc448397442"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Payment Run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69" w:author="Chris Johnson" w:date="2016-04-14T11:45:00Z">
            <w:r w:rsidR="00361E85">
              <w:rPr>
                <w:webHidden/>
              </w:rPr>
              <w:t>9</w:t>
            </w:r>
          </w:ins>
          <w:del w:id="70" w:author="Chris Johnson" w:date="2016-04-14T11:45:00Z">
            <w:r w:rsidDel="00361E85">
              <w:rPr>
                <w:webHidden/>
              </w:rPr>
              <w:delText>8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28B492F" w14:textId="138CE69A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"_Toc448397443"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Assets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71" w:author="Chris Johnson" w:date="2016-04-14T11:45:00Z">
            <w:r w:rsidR="00361E85">
              <w:rPr>
                <w:webHidden/>
              </w:rPr>
              <w:t>10</w:t>
            </w:r>
          </w:ins>
          <w:del w:id="72" w:author="Chris Johnson" w:date="2016-04-14T11:45:00Z">
            <w:r w:rsidDel="00361E85">
              <w:rPr>
                <w:webHidden/>
              </w:rPr>
              <w:delText>9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48346C6" w14:textId="1F775DAA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"_Toc448397444"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Fixed Asset List Live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73" w:author="Chris Johnson" w:date="2016-04-14T11:45:00Z">
            <w:r w:rsidR="00361E85">
              <w:rPr>
                <w:webHidden/>
              </w:rPr>
              <w:t>10</w:t>
            </w:r>
          </w:ins>
          <w:del w:id="74" w:author="Chris Johnson" w:date="2016-04-14T11:45:00Z">
            <w:r w:rsidDel="00361E85">
              <w:rPr>
                <w:webHidden/>
              </w:rPr>
              <w:delText>9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2B3EE456" w14:textId="415113AE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"_Toc448397445"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General Ledger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75" w:author="Chris Johnson" w:date="2016-04-14T11:45:00Z">
            <w:r w:rsidR="00361E85">
              <w:rPr>
                <w:webHidden/>
              </w:rPr>
              <w:t>11</w:t>
            </w:r>
          </w:ins>
          <w:del w:id="76" w:author="Chris Johnson" w:date="2016-04-14T11:45:00Z">
            <w:r w:rsidDel="00361E85">
              <w:rPr>
                <w:webHidden/>
              </w:rPr>
              <w:delText>10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26CA8FE2" w14:textId="5E6CDAA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Closing Interco Balances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77" w:author="Chris Johnson" w:date="2016-04-14T11:45:00Z">
            <w:r w:rsidR="00361E85">
              <w:rPr>
                <w:webHidden/>
              </w:rPr>
              <w:t>11</w:t>
            </w:r>
          </w:ins>
          <w:del w:id="78" w:author="Chris Johnson" w:date="2016-04-14T11:45:00Z">
            <w:r w:rsidDel="00361E85">
              <w:rPr>
                <w:webHidden/>
              </w:rPr>
              <w:delText>10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3FEA65F" w14:textId="110CBD0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Gen Ledger Control Panel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79" w:author="Chris Johnson" w:date="2016-04-14T11:45:00Z">
            <w:r w:rsidR="00361E85">
              <w:rPr>
                <w:webHidden/>
              </w:rPr>
              <w:t>12</w:t>
            </w:r>
          </w:ins>
          <w:del w:id="80" w:author="Chris Johnson" w:date="2016-04-14T11:45:00Z">
            <w:r w:rsidDel="00361E85">
              <w:rPr>
                <w:webHidden/>
              </w:rPr>
              <w:delText>11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B41591D" w14:textId="30BC0A76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"_Toc448397448"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GRN Unpaid assets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_Toc448397448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81" w:author="Chris Johnson" w:date="2016-04-14T11:45:00Z">
            <w:r w:rsidR="00361E85">
              <w:rPr>
                <w:webHidden/>
              </w:rPr>
              <w:t>13</w:t>
            </w:r>
          </w:ins>
          <w:del w:id="82" w:author="Chris Johnson" w:date="2016-04-14T11:45:00Z">
            <w:r w:rsidDel="00361E85">
              <w:rPr>
                <w:webHidden/>
              </w:rPr>
              <w:delText>12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50475C4" w14:textId="38EA19B3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"_Toc448397449"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Inventory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_Toc448397449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83" w:author="Chris Johnson" w:date="2016-04-14T11:45:00Z">
            <w:r w:rsidR="00361E85">
              <w:rPr>
                <w:webHidden/>
              </w:rPr>
              <w:t>14</w:t>
            </w:r>
          </w:ins>
          <w:del w:id="84" w:author="Chris Johnson" w:date="2016-04-14T11:45:00Z">
            <w:r w:rsidDel="00361E85">
              <w:rPr>
                <w:webHidden/>
              </w:rPr>
              <w:delText>13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726BDF1" w14:textId="07E8B0C9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"_Toc448397450"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Lot Retesting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_Toc448397450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85" w:author="Chris Johnson" w:date="2016-04-14T11:45:00Z">
            <w:r w:rsidR="00361E85">
              <w:rPr>
                <w:webHidden/>
              </w:rPr>
              <w:t>14</w:t>
            </w:r>
          </w:ins>
          <w:del w:id="86" w:author="Chris Johnson" w:date="2016-04-14T11:45:00Z">
            <w:r w:rsidDel="00361E85">
              <w:rPr>
                <w:webHidden/>
              </w:rPr>
              <w:delText>13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45182F1" w14:textId="04D2D0C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"_Toc448397451"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Stock Levels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_Toc448397451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87" w:author="Chris Johnson" w:date="2016-04-14T11:45:00Z">
            <w:r w:rsidR="00361E85">
              <w:rPr>
                <w:webHidden/>
              </w:rPr>
              <w:t>15</w:t>
            </w:r>
          </w:ins>
          <w:del w:id="88" w:author="Chris Johnson" w:date="2016-04-14T11:45:00Z">
            <w:r w:rsidDel="00361E85">
              <w:rPr>
                <w:webHidden/>
              </w:rPr>
              <w:delText>14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61940D2" w14:textId="26A15B1C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"_Toc448397452"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Inventory Inspection Times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89" w:author="Chris Johnson" w:date="2016-04-14T11:45:00Z">
            <w:r w:rsidR="00361E85">
              <w:rPr>
                <w:webHidden/>
              </w:rPr>
              <w:t>16</w:t>
            </w:r>
          </w:ins>
          <w:del w:id="90" w:author="Chris Johnson" w:date="2016-04-14T11:45:00Z">
            <w:r w:rsidDel="00361E85">
              <w:rPr>
                <w:webHidden/>
              </w:rPr>
              <w:delText>15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1D8C06F" w14:textId="173106B5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"_Toc448397453"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Management Accounts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91" w:author="Chris Johnson" w:date="2016-04-14T11:45:00Z">
            <w:r w:rsidR="00361E85">
              <w:rPr>
                <w:webHidden/>
              </w:rPr>
              <w:t>17</w:t>
            </w:r>
          </w:ins>
          <w:del w:id="92" w:author="Chris Johnson" w:date="2016-04-14T11:45:00Z">
            <w:r w:rsidDel="00361E85">
              <w:rPr>
                <w:webHidden/>
              </w:rPr>
              <w:delText>16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35B3DD0" w14:textId="4EDB16CF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"_Toc448397454"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Purchase Orders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93" w:author="Chris Johnson" w:date="2016-04-14T11:45:00Z">
            <w:r w:rsidR="00361E85">
              <w:rPr>
                <w:webHidden/>
              </w:rPr>
              <w:t>18</w:t>
            </w:r>
          </w:ins>
          <w:del w:id="94" w:author="Chris Johnson" w:date="2016-04-14T11:45:00Z">
            <w:r w:rsidDel="00361E85">
              <w:rPr>
                <w:webHidden/>
              </w:rPr>
              <w:delText>17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E5F2615" w14:textId="4606E0DC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"_Toc448397455"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Purchase Order Changes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95" w:author="Chris Johnson" w:date="2016-04-14T11:45:00Z">
            <w:r w:rsidR="00361E85">
              <w:rPr>
                <w:webHidden/>
              </w:rPr>
              <w:t>18</w:t>
            </w:r>
          </w:ins>
          <w:del w:id="96" w:author="Chris Johnson" w:date="2016-04-14T11:45:00Z">
            <w:r w:rsidDel="00361E85">
              <w:rPr>
                <w:webHidden/>
              </w:rPr>
              <w:delText>17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344E572" w14:textId="10ED33B6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Open Purchase Orders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97" w:author="Chris Johnson" w:date="2016-04-14T11:45:00Z">
            <w:r w:rsidR="00361E85">
              <w:rPr>
                <w:webHidden/>
              </w:rPr>
              <w:t>19</w:t>
            </w:r>
          </w:ins>
          <w:del w:id="98" w:author="Chris Johnson" w:date="2016-04-14T11:45:00Z">
            <w:r w:rsidDel="00361E85">
              <w:rPr>
                <w:webHidden/>
              </w:rPr>
              <w:delText>18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5231CE1" w14:textId="76E5942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Open Purchase Zero Order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99" w:author="Chris Johnson" w:date="2016-04-14T11:45:00Z">
            <w:r w:rsidR="00361E85">
              <w:rPr>
                <w:webHidden/>
              </w:rPr>
              <w:t>20</w:t>
            </w:r>
          </w:ins>
          <w:del w:id="100" w:author="Chris Johnson" w:date="2016-04-14T11:45:00Z">
            <w:r w:rsidDel="00361E85">
              <w:rPr>
                <w:webHidden/>
              </w:rPr>
              <w:delText>19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5F17D51A" w14:textId="60715723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"_Toc448397458"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Open Requisition Report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_Toc448397458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01" w:author="Chris Johnson" w:date="2016-04-14T11:45:00Z">
            <w:r w:rsidR="00361E85">
              <w:rPr>
                <w:webHidden/>
              </w:rPr>
              <w:t>21</w:t>
            </w:r>
          </w:ins>
          <w:del w:id="102" w:author="Chris Johnson" w:date="2016-04-14T11:45:00Z">
            <w:r w:rsidDel="00361E85">
              <w:rPr>
                <w:webHidden/>
              </w:rPr>
              <w:delText>20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0573FE8" w14:textId="7728B1C1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"_Toc448397459"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Requisition users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_Toc448397459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03" w:author="Chris Johnson" w:date="2016-04-14T11:45:00Z">
            <w:r w:rsidR="00361E85">
              <w:rPr>
                <w:webHidden/>
              </w:rPr>
              <w:t>22</w:t>
            </w:r>
          </w:ins>
          <w:del w:id="104" w:author="Chris Johnson" w:date="2016-04-14T11:45:00Z">
            <w:r w:rsidDel="00361E85">
              <w:rPr>
                <w:webHidden/>
              </w:rPr>
              <w:delText>21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E3B6B9E" w14:textId="6F38235C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"_Toc448397460"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Sales Orders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_Toc448397460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05" w:author="Chris Johnson" w:date="2016-04-14T11:45:00Z">
            <w:r w:rsidR="00361E85">
              <w:rPr>
                <w:webHidden/>
              </w:rPr>
              <w:t>23</w:t>
            </w:r>
          </w:ins>
          <w:del w:id="106" w:author="Chris Johnson" w:date="2016-04-14T11:45:00Z">
            <w:r w:rsidDel="00361E85">
              <w:rPr>
                <w:webHidden/>
              </w:rPr>
              <w:delText>22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89C590C" w14:textId="57B1702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"_Toc448397461"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Sales Orders Status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_Toc448397461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07" w:author="Chris Johnson" w:date="2016-04-14T11:45:00Z">
            <w:r w:rsidR="00361E85">
              <w:rPr>
                <w:webHidden/>
              </w:rPr>
              <w:t>23</w:t>
            </w:r>
          </w:ins>
          <w:del w:id="108" w:author="Chris Johnson" w:date="2016-04-14T11:45:00Z">
            <w:r w:rsidDel="00361E85">
              <w:rPr>
                <w:webHidden/>
              </w:rPr>
              <w:delText>22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51111A98" w14:textId="4D27E853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"_Toc448397462"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Sales by Job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09" w:author="Chris Johnson" w:date="2016-04-14T11:45:00Z">
            <w:r w:rsidR="00361E85">
              <w:rPr>
                <w:webHidden/>
              </w:rPr>
              <w:t>24</w:t>
            </w:r>
          </w:ins>
          <w:del w:id="110" w:author="Chris Johnson" w:date="2016-04-14T11:45:00Z">
            <w:r w:rsidDel="00361E85">
              <w:rPr>
                <w:webHidden/>
              </w:rPr>
              <w:delText>23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8360F04" w14:textId="0F088A6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"_Toc448397463"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Sales Order KPI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11" w:author="Chris Johnson" w:date="2016-04-14T11:45:00Z">
            <w:r w:rsidR="00361E85">
              <w:rPr>
                <w:webHidden/>
              </w:rPr>
              <w:t>25</w:t>
            </w:r>
          </w:ins>
          <w:del w:id="112" w:author="Chris Johnson" w:date="2016-04-14T11:45:00Z">
            <w:r w:rsidDel="00361E85">
              <w:rPr>
                <w:webHidden/>
              </w:rPr>
              <w:delText>24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CEABF1A" w14:textId="55B33C02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"_Toc448397464"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System WIP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13" w:author="Chris Johnson" w:date="2016-04-14T11:45:00Z">
            <w:r w:rsidR="00361E85">
              <w:rPr>
                <w:webHidden/>
              </w:rPr>
              <w:t>26</w:t>
            </w:r>
          </w:ins>
          <w:del w:id="114" w:author="Chris Johnson" w:date="2016-04-14T11:45:00Z">
            <w:r w:rsidDel="00361E85">
              <w:rPr>
                <w:webHidden/>
              </w:rPr>
              <w:delText>25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4B2408F" w14:textId="5811EC58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"_Toc448397465"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Job Lot Output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15" w:author="Chris Johnson" w:date="2016-04-14T11:45:00Z">
            <w:r w:rsidR="00361E85">
              <w:rPr>
                <w:webHidden/>
              </w:rPr>
              <w:t>26</w:t>
            </w:r>
          </w:ins>
          <w:del w:id="116" w:author="Chris Johnson" w:date="2016-04-14T11:45:00Z">
            <w:r w:rsidDel="00361E85">
              <w:rPr>
                <w:webHidden/>
              </w:rPr>
              <w:delText>25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5636805" w14:textId="42A4E115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Folder – Development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17" w:author="Chris Johnson" w:date="2016-04-14T11:45:00Z">
            <w:r w:rsidR="00361E85">
              <w:rPr>
                <w:webHidden/>
              </w:rPr>
              <w:t>27</w:t>
            </w:r>
          </w:ins>
          <w:del w:id="118" w:author="Chris Johnson" w:date="2016-04-14T11:45:00Z">
            <w:r w:rsidDel="00361E85">
              <w:rPr>
                <w:webHidden/>
              </w:rPr>
              <w:delText>26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19A58E4" w14:textId="4A5BB8CC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Actuals Budgets GL Group Maps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19" w:author="Chris Johnson" w:date="2016-04-14T11:45:00Z">
            <w:r w:rsidR="00361E85">
              <w:rPr>
                <w:webHidden/>
              </w:rPr>
              <w:t>27</w:t>
            </w:r>
          </w:ins>
          <w:del w:id="120" w:author="Chris Johnson" w:date="2016-04-14T11:45:00Z">
            <w:r w:rsidDel="00361E85">
              <w:rPr>
                <w:webHidden/>
              </w:rPr>
              <w:delText>26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950EAD5" w14:textId="3BCD3F9A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"_Toc448397468"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Actuals Budgets Report Index Maps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_Toc448397468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21" w:author="Chris Johnson" w:date="2016-04-14T11:45:00Z">
            <w:r w:rsidR="00361E85">
              <w:rPr>
                <w:webHidden/>
              </w:rPr>
              <w:t>28</w:t>
            </w:r>
          </w:ins>
          <w:del w:id="122" w:author="Chris Johnson" w:date="2016-04-14T11:45:00Z">
            <w:r w:rsidDel="00361E85">
              <w:rPr>
                <w:webHidden/>
              </w:rPr>
              <w:delText>27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04DDC92" w14:textId="4C0DDA73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"_Toc448397469"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Actuals Budgets Balance Sheet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_Toc448397469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23" w:author="Chris Johnson" w:date="2016-04-14T11:45:00Z">
            <w:r w:rsidR="00361E85">
              <w:rPr>
                <w:webHidden/>
              </w:rPr>
              <w:t>29</w:t>
            </w:r>
          </w:ins>
          <w:del w:id="124" w:author="Chris Johnson" w:date="2016-04-14T11:45:00Z">
            <w:r w:rsidDel="00361E85">
              <w:rPr>
                <w:webHidden/>
              </w:rPr>
              <w:delText>28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2613BC29" w14:textId="4A825002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"_Toc448397470"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GL Center Summary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_Toc448397470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25" w:author="Chris Johnson" w:date="2016-04-14T11:45:00Z">
            <w:r w:rsidR="00361E85">
              <w:rPr>
                <w:webHidden/>
              </w:rPr>
              <w:t>30</w:t>
            </w:r>
          </w:ins>
          <w:del w:id="126" w:author="Chris Johnson" w:date="2016-04-14T11:45:00Z">
            <w:r w:rsidDel="00361E85">
              <w:rPr>
                <w:webHidden/>
              </w:rPr>
              <w:delText>29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5E2632AE" w14:textId="04443B9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"_Toc448397471"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General Ledger Journal Entries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_Toc448397471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27" w:author="Chris Johnson" w:date="2016-04-14T11:45:00Z">
            <w:r w:rsidR="00361E85">
              <w:rPr>
                <w:webHidden/>
              </w:rPr>
              <w:t>31</w:t>
            </w:r>
          </w:ins>
          <w:del w:id="128" w:author="Chris Johnson" w:date="2016-04-14T11:45:00Z">
            <w:r w:rsidDel="00361E85">
              <w:rPr>
                <w:webHidden/>
              </w:rPr>
              <w:delText>30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A73297B" w14:textId="48AEC1A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"_Toc448397472"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GRN Unpaid Assets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29" w:author="Chris Johnson" w:date="2016-04-14T11:45:00Z">
            <w:r w:rsidR="00361E85">
              <w:rPr>
                <w:webHidden/>
              </w:rPr>
              <w:t>32</w:t>
            </w:r>
          </w:ins>
          <w:del w:id="130" w:author="Chris Johnson" w:date="2016-04-14T11:45:00Z">
            <w:r w:rsidDel="00361E85">
              <w:rPr>
                <w:webHidden/>
              </w:rPr>
              <w:delText>31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2F0B3F95" w14:textId="7349286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"_Toc448397473"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Inventory in Inspection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31" w:author="Chris Johnson" w:date="2016-04-14T11:45:00Z">
            <w:r w:rsidR="00361E85">
              <w:rPr>
                <w:webHidden/>
              </w:rPr>
              <w:t>33</w:t>
            </w:r>
          </w:ins>
          <w:del w:id="132" w:author="Chris Johnson" w:date="2016-04-14T11:45:00Z">
            <w:r w:rsidDel="00361E85">
              <w:rPr>
                <w:webHidden/>
              </w:rPr>
              <w:delText>32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5D93002F" w14:textId="589F920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"_Toc448397474"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Labour Ledger Comparison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33" w:author="Chris Johnson" w:date="2016-04-14T11:45:00Z">
            <w:r w:rsidR="00361E85">
              <w:rPr>
                <w:webHidden/>
              </w:rPr>
              <w:t>34</w:t>
            </w:r>
          </w:ins>
          <w:del w:id="134" w:author="Chris Johnson" w:date="2016-04-14T11:45:00Z">
            <w:r w:rsidDel="00361E85">
              <w:rPr>
                <w:webHidden/>
              </w:rPr>
              <w:delText>33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B7AE8BB" w14:textId="7CB18FD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"_Toc448397475"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Lot Traceability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35" w:author="Chris Johnson" w:date="2016-04-14T11:45:00Z">
            <w:r w:rsidR="00361E85">
              <w:rPr>
                <w:webHidden/>
              </w:rPr>
              <w:t>35</w:t>
            </w:r>
          </w:ins>
          <w:del w:id="136" w:author="Chris Johnson" w:date="2016-04-14T11:45:00Z">
            <w:r w:rsidDel="00361E85">
              <w:rPr>
                <w:webHidden/>
              </w:rPr>
              <w:delText>34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53F5015" w14:textId="42E957D8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Missing RI2 GLGroups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37" w:author="Chris Johnson" w:date="2016-04-14T11:45:00Z">
            <w:r w:rsidR="00361E85">
              <w:rPr>
                <w:webHidden/>
              </w:rPr>
              <w:t>36</w:t>
            </w:r>
          </w:ins>
          <w:del w:id="138" w:author="Chris Johnson" w:date="2016-04-14T11:45:00Z">
            <w:r w:rsidDel="00361E85">
              <w:rPr>
                <w:webHidden/>
              </w:rPr>
              <w:delText>35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8F02319" w14:textId="0CDBE0CC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Open Requisition Report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39" w:author="Chris Johnson" w:date="2016-04-14T11:45:00Z">
            <w:r w:rsidR="00361E85">
              <w:rPr>
                <w:webHidden/>
              </w:rPr>
              <w:t>37</w:t>
            </w:r>
          </w:ins>
          <w:del w:id="140" w:author="Chris Johnson" w:date="2016-04-14T11:45:00Z">
            <w:r w:rsidDel="00361E85">
              <w:rPr>
                <w:webHidden/>
              </w:rPr>
              <w:delText>36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F7F5E62" w14:textId="6A4BB81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"_Toc448397478"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Open Purchase Orders Stock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_Toc448397478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41" w:author="Chris Johnson" w:date="2016-04-14T11:45:00Z">
            <w:r w:rsidR="00361E85">
              <w:rPr>
                <w:webHidden/>
              </w:rPr>
              <w:t>38</w:t>
            </w:r>
          </w:ins>
          <w:del w:id="142" w:author="Chris Johnson" w:date="2016-04-14T11:45:00Z">
            <w:r w:rsidDel="00361E85">
              <w:rPr>
                <w:webHidden/>
              </w:rPr>
              <w:delText>37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454A973" w14:textId="75E23D38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"_Toc448397479"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Payment Run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_Toc448397479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43" w:author="Chris Johnson" w:date="2016-04-14T11:45:00Z">
            <w:r w:rsidR="00361E85">
              <w:rPr>
                <w:webHidden/>
              </w:rPr>
              <w:t>39</w:t>
            </w:r>
          </w:ins>
          <w:del w:id="144" w:author="Chris Johnson" w:date="2016-04-14T11:45:00Z">
            <w:r w:rsidDel="00361E85">
              <w:rPr>
                <w:webHidden/>
              </w:rPr>
              <w:delText>38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EF55E12" w14:textId="035378A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"_Toc448397480"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Pick List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_Toc448397480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45" w:author="Chris Johnson" w:date="2016-04-14T11:45:00Z">
            <w:r w:rsidR="00361E85">
              <w:rPr>
                <w:webHidden/>
              </w:rPr>
              <w:t>40</w:t>
            </w:r>
          </w:ins>
          <w:del w:id="146" w:author="Chris Johnson" w:date="2016-04-14T11:45:00Z">
            <w:r w:rsidDel="00361E85">
              <w:rPr>
                <w:webHidden/>
              </w:rPr>
              <w:delText>39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626A257" w14:textId="3448099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"_Toc448397481"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Pick List Job Breakdown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_Toc448397481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47" w:author="Chris Johnson" w:date="2016-04-14T11:45:00Z">
            <w:r w:rsidR="00361E85">
              <w:rPr>
                <w:webHidden/>
              </w:rPr>
              <w:t>41</w:t>
            </w:r>
          </w:ins>
          <w:del w:id="148" w:author="Chris Johnson" w:date="2016-04-14T11:45:00Z">
            <w:r w:rsidDel="00361E85">
              <w:rPr>
                <w:webHidden/>
              </w:rPr>
              <w:delText>40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432EE096" w14:textId="4AA5A44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"_Toc448397482"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Pick List Reserved Lots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49" w:author="Chris Johnson" w:date="2016-04-14T11:45:00Z">
            <w:r w:rsidR="00361E85">
              <w:rPr>
                <w:webHidden/>
              </w:rPr>
              <w:t>42</w:t>
            </w:r>
          </w:ins>
          <w:del w:id="150" w:author="Chris Johnson" w:date="2016-04-14T11:45:00Z">
            <w:r w:rsidDel="00361E85">
              <w:rPr>
                <w:webHidden/>
              </w:rPr>
              <w:delText>41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786AB36E" w14:textId="4F9D0DC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"_Toc448397483"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Pick List Work Centre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51" w:author="Chris Johnson" w:date="2016-04-14T11:45:00Z">
            <w:r w:rsidR="00361E85">
              <w:rPr>
                <w:webHidden/>
              </w:rPr>
              <w:t>43</w:t>
            </w:r>
          </w:ins>
          <w:del w:id="152" w:author="Chris Johnson" w:date="2016-04-14T11:45:00Z">
            <w:r w:rsidDel="00361E85">
              <w:rPr>
                <w:webHidden/>
              </w:rPr>
              <w:delText>42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072741B" w14:textId="5725F25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"_Toc448397484"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Purchase Order Details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53" w:author="Chris Johnson" w:date="2016-04-14T11:45:00Z">
            <w:r w:rsidR="00361E85">
              <w:rPr>
                <w:webHidden/>
              </w:rPr>
              <w:t>44</w:t>
            </w:r>
          </w:ins>
          <w:del w:id="154" w:author="Chris Johnson" w:date="2016-04-14T11:45:00Z">
            <w:r w:rsidDel="00361E85">
              <w:rPr>
                <w:webHidden/>
              </w:rPr>
              <w:delText>43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31DCEE13" w14:textId="65CEE126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"_Toc448397485"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Purchase Order E Signature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55" w:author="Chris Johnson" w:date="2016-04-14T11:45:00Z">
            <w:r w:rsidR="00361E85">
              <w:rPr>
                <w:webHidden/>
              </w:rPr>
              <w:t>45</w:t>
            </w:r>
          </w:ins>
          <w:del w:id="156" w:author="Chris Johnson" w:date="2016-04-14T11:45:00Z">
            <w:r w:rsidDel="00361E85">
              <w:rPr>
                <w:webHidden/>
              </w:rPr>
              <w:delText>44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03A62693" w14:textId="4CA05E13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"_Toc448397486"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Unpaid Assets Accounts Payable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57" w:author="Chris Johnson" w:date="2016-04-14T11:45:00Z">
            <w:r w:rsidR="00361E85">
              <w:rPr>
                <w:webHidden/>
              </w:rPr>
              <w:t>46</w:t>
            </w:r>
          </w:ins>
          <w:del w:id="158" w:author="Chris Johnson" w:date="2016-04-14T11:45:00Z">
            <w:r w:rsidDel="00361E85">
              <w:rPr>
                <w:webHidden/>
              </w:rPr>
              <w:delText>45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18227673" w14:textId="3F45CEA0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8F180D">
            <w:rPr>
              <w:rStyle w:val="Hyperlink"/>
            </w:rPr>
            <w:fldChar w:fldCharType="begin"/>
          </w:r>
          <w:r w:rsidRPr="008F180D">
            <w:rPr>
              <w:rStyle w:val="Hyperlink"/>
            </w:rPr>
            <w:instrText xml:space="preserve"> </w:instrText>
          </w:r>
          <w:r>
            <w:instrText>HYPERLINK \l "_Toc448397487"</w:instrText>
          </w:r>
          <w:r w:rsidRPr="008F180D">
            <w:rPr>
              <w:rStyle w:val="Hyperlink"/>
            </w:rPr>
            <w:instrText xml:space="preserve"> </w:instrText>
          </w:r>
          <w:r w:rsidRPr="008F180D">
            <w:rPr>
              <w:rStyle w:val="Hyperlink"/>
            </w:rPr>
            <w:fldChar w:fldCharType="separate"/>
          </w:r>
          <w:r w:rsidRPr="008F180D">
            <w:rPr>
              <w:rStyle w:val="Hyperlink"/>
            </w:rPr>
            <w:t>Reports to be developed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_Toc448397487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ins w:id="159" w:author="Chris Johnson" w:date="2016-04-14T11:45:00Z">
            <w:r w:rsidR="00361E85">
              <w:rPr>
                <w:webHidden/>
              </w:rPr>
              <w:t>47</w:t>
            </w:r>
          </w:ins>
          <w:del w:id="160" w:author="Chris Johnson" w:date="2016-04-14T11:45:00Z">
            <w:r w:rsidDel="00361E85">
              <w:rPr>
                <w:webHidden/>
              </w:rPr>
              <w:delText>46</w:delText>
            </w:r>
          </w:del>
          <w:r>
            <w:rPr>
              <w:webHidden/>
            </w:rPr>
            <w:fldChar w:fldCharType="end"/>
          </w:r>
          <w:r w:rsidRPr="008F180D">
            <w:rPr>
              <w:rStyle w:val="Hyperlink"/>
            </w:rPr>
            <w:fldChar w:fldCharType="end"/>
          </w:r>
        </w:p>
        <w:p w14:paraId="6169D5C3" w14:textId="3F6380F0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5B49C8" w:rsidRDefault="00041215">
      <w:pPr>
        <w:rPr>
          <w:sz w:val="12"/>
        </w:rPr>
      </w:pPr>
      <w:r w:rsidRPr="005B49C8">
        <w:rPr>
          <w:sz w:val="1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61" w:name="_Toc448397435"/>
      <w:r w:rsidRPr="00041215">
        <w:lastRenderedPageBreak/>
        <w:t>Folder – System Reports</w:t>
      </w:r>
      <w:bookmarkEnd w:id="161"/>
    </w:p>
    <w:p w14:paraId="1956B3EC" w14:textId="77777777" w:rsidR="00041215" w:rsidRDefault="00041215" w:rsidP="00041215">
      <w:pPr>
        <w:pStyle w:val="Heading2"/>
      </w:pPr>
      <w:bookmarkStart w:id="162" w:name="_Toc448397436"/>
      <w:r>
        <w:t>Batch Profitability</w:t>
      </w:r>
      <w:bookmarkEnd w:id="16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  <w:rPr>
          <w:moveTo w:id="163" w:author="Chris Johnson" w:date="2016-03-18T16:56:00Z"/>
        </w:rPr>
      </w:pPr>
      <w:bookmarkStart w:id="164" w:name="_Toc448397437"/>
      <w:moveToRangeStart w:id="165" w:author="Chris Johnson" w:date="2016-03-18T16:56:00Z" w:name="move446083497"/>
      <w:moveTo w:id="166" w:author="Chris Johnson" w:date="2016-03-18T16:56:00Z">
        <w:r>
          <w:lastRenderedPageBreak/>
          <w:t>Currency Rates</w:t>
        </w:r>
        <w:bookmarkEnd w:id="164"/>
      </w:moveTo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moveTo w:id="167" w:author="Chris Johnson" w:date="2016-03-18T16:56:00Z"/>
                <w:i w:val="0"/>
              </w:rPr>
            </w:pPr>
            <w:moveTo w:id="168" w:author="Chris Johnson" w:date="2016-03-18T16:56:00Z">
              <w:r>
                <w:rPr>
                  <w:i w:val="0"/>
                </w:rPr>
                <w:t>Description</w:t>
              </w:r>
            </w:moveTo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moveTo w:id="169" w:author="Chris Johnson" w:date="2016-03-18T16:56:00Z"/>
              </w:rPr>
            </w:pPr>
            <w:moveTo w:id="170" w:author="Chris Johnson" w:date="2016-03-18T16:56:00Z">
              <w:r>
                <w:t>Details of historic currency rates</w:t>
              </w:r>
            </w:moveTo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moveTo w:id="171" w:author="Chris Johnson" w:date="2016-03-18T16:56:00Z"/>
                <w:i w:val="0"/>
              </w:rPr>
            </w:pPr>
            <w:moveTo w:id="172" w:author="Chris Johnson" w:date="2016-03-18T16:56:00Z">
              <w:r w:rsidRPr="00041215">
                <w:rPr>
                  <w:i w:val="0"/>
                </w:rPr>
                <w:t>Requested by</w:t>
              </w:r>
            </w:moveTo>
          </w:p>
        </w:tc>
        <w:tc>
          <w:tcPr>
            <w:tcW w:w="8901" w:type="dxa"/>
          </w:tcPr>
          <w:p w14:paraId="700EBEA9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To w:id="173" w:author="Chris Johnson" w:date="2016-03-18T16:56:00Z"/>
              </w:rPr>
            </w:pPr>
            <w:moveTo w:id="174" w:author="Chris Johnson" w:date="2016-03-18T16:56:00Z">
              <w:del w:id="175" w:author="Chris Johnson" w:date="2016-03-18T16:56:00Z">
                <w:r w:rsidDel="009004E7">
                  <w:delText>N/A</w:delText>
                </w:r>
              </w:del>
            </w:moveTo>
            <w:ins w:id="176" w:author="Chris Johnson" w:date="2016-03-18T16:56:00Z">
              <w:r>
                <w:t>Chris Johnson</w:t>
              </w:r>
            </w:ins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moveTo w:id="177" w:author="Chris Johnson" w:date="2016-03-18T16:56:00Z"/>
                <w:i w:val="0"/>
              </w:rPr>
            </w:pPr>
            <w:moveTo w:id="178" w:author="Chris Johnson" w:date="2016-03-18T16:56:00Z">
              <w:r>
                <w:rPr>
                  <w:i w:val="0"/>
                </w:rPr>
                <w:t>Delivered Date</w:t>
              </w:r>
            </w:moveTo>
          </w:p>
        </w:tc>
        <w:tc>
          <w:tcPr>
            <w:tcW w:w="8901" w:type="dxa"/>
          </w:tcPr>
          <w:p w14:paraId="683BDB70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To w:id="179" w:author="Chris Johnson" w:date="2016-03-18T16:56:00Z"/>
              </w:rPr>
            </w:pPr>
            <w:moveTo w:id="180" w:author="Chris Johnson" w:date="2016-03-18T16:56:00Z">
              <w:del w:id="181" w:author="Chris Johnson" w:date="2016-03-18T16:56:00Z">
                <w:r w:rsidDel="009004E7">
                  <w:delText>N/A</w:delText>
                </w:r>
              </w:del>
            </w:moveTo>
            <w:ins w:id="182" w:author="Chris Johnson" w:date="2016-03-18T16:56:00Z">
              <w:r>
                <w:t>March 2016</w:t>
              </w:r>
            </w:ins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moveTo w:id="183" w:author="Chris Johnson" w:date="2016-03-18T16:56:00Z"/>
                <w:i w:val="0"/>
              </w:rPr>
            </w:pPr>
            <w:moveTo w:id="184" w:author="Chris Johnson" w:date="2016-03-18T16:56:00Z">
              <w:r>
                <w:rPr>
                  <w:i w:val="0"/>
                </w:rPr>
                <w:t>Used by</w:t>
              </w:r>
            </w:moveTo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To w:id="185" w:author="Chris Johnson" w:date="2016-03-18T16:56:00Z"/>
              </w:rPr>
            </w:pPr>
            <w:moveTo w:id="186" w:author="Chris Johnson" w:date="2016-03-18T16:56:00Z">
              <w:r>
                <w:t>N/A</w:t>
              </w:r>
            </w:moveTo>
          </w:p>
        </w:tc>
      </w:tr>
    </w:tbl>
    <w:p w14:paraId="0E562457" w14:textId="77777777" w:rsidR="009004E7" w:rsidRDefault="009004E7" w:rsidP="009004E7">
      <w:pPr>
        <w:rPr>
          <w:moveTo w:id="187" w:author="Chris Johnson" w:date="2016-03-18T16:56:00Z"/>
        </w:rPr>
      </w:pPr>
    </w:p>
    <w:p w14:paraId="19BCE983" w14:textId="77777777" w:rsidR="009004E7" w:rsidRDefault="009004E7" w:rsidP="009004E7">
      <w:pPr>
        <w:rPr>
          <w:moveTo w:id="188" w:author="Chris Johnson" w:date="2016-03-18T16:56:00Z"/>
        </w:rPr>
      </w:pPr>
      <w:moveTo w:id="189" w:author="Chris Johnson" w:date="2016-03-18T16:56:00Z">
        <w:r>
          <w:rPr>
            <w:noProof/>
            <w:lang w:eastAsia="en-GB"/>
          </w:rPr>
          <w:drawing>
            <wp:anchor distT="0" distB="0" distL="114300" distR="114300" simplePos="0" relativeHeight="251699200" behindDoc="0" locked="0" layoutInCell="1" allowOverlap="1" wp14:anchorId="1868D978" wp14:editId="096B8340">
              <wp:simplePos x="0" y="0"/>
              <wp:positionH relativeFrom="margin">
                <wp:align>right</wp:align>
              </wp:positionH>
              <wp:positionV relativeFrom="paragraph">
                <wp:posOffset>23590</wp:posOffset>
              </wp:positionV>
              <wp:extent cx="3895238" cy="1990476"/>
              <wp:effectExtent l="19050" t="19050" r="10160" b="10160"/>
              <wp:wrapSquare wrapText="bothSides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95238" cy="1990476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t>Parameters</w:t>
        </w:r>
      </w:moveTo>
    </w:p>
    <w:p w14:paraId="7F5705A3" w14:textId="77777777" w:rsidR="009004E7" w:rsidRDefault="009004E7" w:rsidP="009004E7">
      <w:pPr>
        <w:rPr>
          <w:moveTo w:id="190" w:author="Chris Johnson" w:date="2016-03-18T16:56:00Z"/>
        </w:rPr>
      </w:pPr>
      <w:moveTo w:id="191" w:author="Chris Johnson" w:date="2016-03-18T16:56:00Z">
        <w:r>
          <w:t>These are filters picked before running the report</w:t>
        </w:r>
      </w:moveTo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  <w:rPr>
          <w:moveTo w:id="192" w:author="Chris Johnson" w:date="2016-03-18T16:56:00Z"/>
        </w:rPr>
      </w:pPr>
      <w:moveTo w:id="193" w:author="Chris Johnson" w:date="2016-03-18T16:56:00Z">
        <w:r>
          <w:t>Currency</w:t>
        </w:r>
      </w:moveTo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194" w:author="Chris Johnson" w:date="2016-03-18T16:56:00Z"/>
        </w:rPr>
      </w:pPr>
      <w:moveTo w:id="195" w:author="Chris Johnson" w:date="2016-03-18T16:56:00Z">
        <w:r>
          <w:t>Choose currency to review</w:t>
        </w:r>
      </w:moveTo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  <w:rPr>
          <w:moveTo w:id="196" w:author="Chris Johnson" w:date="2016-03-18T16:56:00Z"/>
        </w:rPr>
      </w:pPr>
      <w:moveTo w:id="197" w:author="Chris Johnson" w:date="2016-03-18T16:56:00Z">
        <w:r>
          <w:t>DivMul</w:t>
        </w:r>
      </w:moveTo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198" w:author="Chris Johnson" w:date="2016-03-18T16:56:00Z"/>
        </w:rPr>
      </w:pPr>
      <w:moveTo w:id="199" w:author="Chris Johnson" w:date="2016-03-18T16:56:00Z">
        <w:r>
          <w:t>Division – show currency rates as a rate to divide figures by</w:t>
        </w:r>
      </w:moveTo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200" w:author="Chris Johnson" w:date="2016-03-18T16:56:00Z"/>
        </w:rPr>
      </w:pPr>
      <w:moveTo w:id="201" w:author="Chris Johnson" w:date="2016-03-18T16:56:00Z">
        <w:r>
          <w:t>Muliply – show currency rates as a rate to divide figures by</w:t>
        </w:r>
      </w:moveTo>
    </w:p>
    <w:p w14:paraId="0F4E5EB2" w14:textId="77777777" w:rsidR="009004E7" w:rsidRDefault="009004E7" w:rsidP="009004E7">
      <w:pPr>
        <w:rPr>
          <w:moveTo w:id="202" w:author="Chris Johnson" w:date="2016-03-18T16:56:00Z"/>
        </w:rPr>
      </w:pPr>
    </w:p>
    <w:p w14:paraId="4C939AAB" w14:textId="77777777" w:rsidR="009004E7" w:rsidRDefault="009004E7" w:rsidP="009004E7">
      <w:pPr>
        <w:rPr>
          <w:moveTo w:id="203" w:author="Chris Johnson" w:date="2016-03-18T16:56:00Z"/>
        </w:rPr>
      </w:pPr>
      <w:moveTo w:id="204" w:author="Chris Johnson" w:date="2016-03-18T16:56:00Z">
        <w:r>
          <w:t>Final Report</w:t>
        </w:r>
      </w:moveTo>
    </w:p>
    <w:p w14:paraId="55A18150" w14:textId="77777777" w:rsidR="009004E7" w:rsidRDefault="009004E7" w:rsidP="00605480">
      <w:pPr>
        <w:rPr>
          <w:ins w:id="205" w:author="Chris Johnson" w:date="2016-03-18T16:56:00Z"/>
        </w:rPr>
      </w:pPr>
      <w:moveTo w:id="206" w:author="Chris Johnson" w:date="2016-03-18T16:56:00Z">
        <w:r>
          <w:rPr>
            <w:noProof/>
            <w:lang w:eastAsia="en-GB"/>
          </w:rPr>
          <w:drawing>
            <wp:inline distT="0" distB="0" distL="0" distR="0" wp14:anchorId="7C96D9A1" wp14:editId="4227FC36">
              <wp:extent cx="6645910" cy="3085465"/>
              <wp:effectExtent l="19050" t="19050" r="21590" b="19685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08546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moveTo>
      <w:moveToRangeEnd w:id="165"/>
    </w:p>
    <w:p w14:paraId="2FEAC92F" w14:textId="77777777" w:rsidR="009004E7" w:rsidRDefault="009004E7" w:rsidP="009004E7">
      <w:pPr>
        <w:rPr>
          <w:ins w:id="207" w:author="Chris Johnson" w:date="2016-03-18T16:56:00Z"/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ins w:id="208" w:author="Chris Johnson" w:date="2016-03-18T16:56:00Z">
        <w:r>
          <w:br w:type="page"/>
        </w:r>
      </w:ins>
    </w:p>
    <w:p w14:paraId="5D34D1DC" w14:textId="77777777" w:rsidR="00041215" w:rsidRDefault="00041215" w:rsidP="009004E7">
      <w:pPr>
        <w:pStyle w:val="Heading2"/>
      </w:pPr>
      <w:bookmarkStart w:id="209" w:name="_Toc448397438"/>
      <w:r>
        <w:lastRenderedPageBreak/>
        <w:t>Job Lot Breakdown</w:t>
      </w:r>
      <w:bookmarkEnd w:id="20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210" w:name="_Toc448397439"/>
      <w:r w:rsidRPr="00E46EE0">
        <w:lastRenderedPageBreak/>
        <w:t>Folder – System Accounts Payable</w:t>
      </w:r>
      <w:bookmarkEnd w:id="210"/>
    </w:p>
    <w:p w14:paraId="6643263A" w14:textId="77777777" w:rsidR="00041215" w:rsidRDefault="00041215" w:rsidP="00BA7CB5">
      <w:pPr>
        <w:pStyle w:val="Heading2"/>
      </w:pPr>
      <w:bookmarkStart w:id="211" w:name="_Toc448397440"/>
      <w:r>
        <w:t>AP Aged Analysis Alt</w:t>
      </w:r>
      <w:bookmarkEnd w:id="21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212" w:name="_Toc448397441"/>
      <w:r>
        <w:lastRenderedPageBreak/>
        <w:t>AP Unpaid Assets</w:t>
      </w:r>
      <w:bookmarkEnd w:id="2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213" w:name="_Toc448397442"/>
      <w:r>
        <w:lastRenderedPageBreak/>
        <w:t>Payment Run</w:t>
      </w:r>
      <w:bookmarkEnd w:id="2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214" w:name="_Toc448397443"/>
      <w:r>
        <w:lastRenderedPageBreak/>
        <w:t>Folder – System Assets</w:t>
      </w:r>
      <w:bookmarkEnd w:id="214"/>
    </w:p>
    <w:p w14:paraId="5F969092" w14:textId="77777777" w:rsidR="00041215" w:rsidRDefault="00041215" w:rsidP="00BA7CB5">
      <w:pPr>
        <w:pStyle w:val="Heading2"/>
      </w:pPr>
      <w:bookmarkStart w:id="215" w:name="_Toc448397444"/>
      <w:r>
        <w:t>Fixed Asset List Live</w:t>
      </w:r>
      <w:bookmarkEnd w:id="2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216" w:name="_Toc448397445"/>
      <w:r w:rsidRPr="00E46EE0">
        <w:lastRenderedPageBreak/>
        <w:t>Folder – System General Ledger</w:t>
      </w:r>
      <w:bookmarkEnd w:id="216"/>
    </w:p>
    <w:p w14:paraId="5D66878A" w14:textId="32CE8F9B" w:rsidR="00F91442" w:rsidRDefault="00F91442" w:rsidP="00F91442">
      <w:pPr>
        <w:pStyle w:val="Heading2"/>
        <w:rPr>
          <w:ins w:id="217" w:author="Chris Johnson" w:date="2016-04-08T12:40:00Z"/>
        </w:rPr>
      </w:pPr>
      <w:bookmarkStart w:id="218" w:name="_Toc448397446"/>
      <w:ins w:id="219" w:author="Chris Johnson" w:date="2016-04-08T12:41:00Z">
        <w:r>
          <w:t>Closing Interco Balances</w:t>
        </w:r>
      </w:ins>
      <w:bookmarkEnd w:id="2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20" w:author="Chris Johnson" w:date="2016-04-08T12:4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ns w:id="221" w:author="Chris Johnson" w:date="2016-04-08T12:40:00Z"/>
                <w:i w:val="0"/>
              </w:rPr>
            </w:pPr>
            <w:ins w:id="222" w:author="Chris Johnson" w:date="2016-04-08T12:4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23" w:author="Chris Johnson" w:date="2016-04-08T12:40:00Z"/>
              </w:rPr>
            </w:pPr>
            <w:ins w:id="224" w:author="Chris Johnson" w:date="2016-04-08T12:45:00Z">
              <w:r>
                <w:t>Details of closing balances for intercompany payments</w:t>
              </w:r>
            </w:ins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25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ns w:id="226" w:author="Chris Johnson" w:date="2016-04-08T12:40:00Z"/>
                <w:i w:val="0"/>
              </w:rPr>
            </w:pPr>
            <w:ins w:id="227" w:author="Chris Johnson" w:date="2016-04-08T12:4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8" w:author="Chris Johnson" w:date="2016-04-08T12:40:00Z"/>
              </w:rPr>
            </w:pPr>
            <w:ins w:id="229" w:author="Chris Johnson" w:date="2016-04-08T12:40:00Z">
              <w:r>
                <w:t>Bianca Vasquez</w:t>
              </w:r>
            </w:ins>
          </w:p>
        </w:tc>
      </w:tr>
      <w:tr w:rsidR="00F91442" w:rsidRPr="00041215" w14:paraId="31013DFD" w14:textId="77777777" w:rsidTr="00397ACD">
        <w:trPr>
          <w:ins w:id="230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ns w:id="231" w:author="Chris Johnson" w:date="2016-04-08T12:40:00Z"/>
                <w:i w:val="0"/>
              </w:rPr>
            </w:pPr>
            <w:ins w:id="232" w:author="Chris Johnson" w:date="2016-04-08T12:4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33" w:author="Chris Johnson" w:date="2016-04-08T12:40:00Z"/>
              </w:rPr>
            </w:pPr>
            <w:ins w:id="234" w:author="Chris Johnson" w:date="2016-04-08T12:40:00Z">
              <w:r>
                <w:t>7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</w:t>
              </w:r>
            </w:ins>
            <w:ins w:id="235" w:author="Chris Johnson" w:date="2016-04-08T12:41:00Z">
              <w:r>
                <w:t>April 2016</w:t>
              </w:r>
            </w:ins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36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ns w:id="237" w:author="Chris Johnson" w:date="2016-04-08T12:40:00Z"/>
                <w:i w:val="0"/>
              </w:rPr>
            </w:pPr>
            <w:ins w:id="238" w:author="Chris Johnson" w:date="2016-04-08T12:4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39" w:author="Chris Johnson" w:date="2016-04-08T12:40:00Z"/>
              </w:rPr>
            </w:pPr>
            <w:ins w:id="240" w:author="Chris Johnson" w:date="2016-04-08T12:40:00Z">
              <w:r>
                <w:t>PBI Finance</w:t>
              </w:r>
            </w:ins>
          </w:p>
        </w:tc>
      </w:tr>
    </w:tbl>
    <w:p w14:paraId="42D3C8A4" w14:textId="77777777" w:rsidR="00F91442" w:rsidRDefault="00F91442" w:rsidP="00F91442">
      <w:pPr>
        <w:rPr>
          <w:ins w:id="241" w:author="Chris Johnson" w:date="2016-04-08T12:40:00Z"/>
        </w:rPr>
      </w:pPr>
    </w:p>
    <w:p w14:paraId="51C50F1F" w14:textId="3E0B812C" w:rsidR="00F91442" w:rsidRDefault="00F91442" w:rsidP="00F91442">
      <w:pPr>
        <w:rPr>
          <w:ins w:id="242" w:author="Chris Johnson" w:date="2016-04-08T12:40:00Z"/>
        </w:rPr>
      </w:pPr>
      <w:ins w:id="243" w:author="Chris Johnson" w:date="2016-04-08T12:40:00Z">
        <w:r>
          <w:t>Parameters</w:t>
        </w:r>
      </w:ins>
    </w:p>
    <w:p w14:paraId="0FE20669" w14:textId="1B409FA3" w:rsidR="00F91442" w:rsidRDefault="00F91442" w:rsidP="00F91442">
      <w:pPr>
        <w:rPr>
          <w:ins w:id="244" w:author="Chris Johnson" w:date="2016-04-08T12:40:00Z"/>
        </w:rPr>
      </w:pPr>
      <w:ins w:id="245" w:author="Chris Johnson" w:date="2016-04-08T12:42:00Z">
        <w:r>
          <w:rPr>
            <w:noProof/>
            <w:lang w:eastAsia="en-GB"/>
          </w:rPr>
          <w:drawing>
            <wp:anchor distT="0" distB="0" distL="114300" distR="114300" simplePos="0" relativeHeight="251701248" behindDoc="0" locked="0" layoutInCell="1" allowOverlap="1" wp14:anchorId="79EF5789" wp14:editId="7E353A3C">
              <wp:simplePos x="0" y="0"/>
              <wp:positionH relativeFrom="margin">
                <wp:posOffset>3948430</wp:posOffset>
              </wp:positionH>
              <wp:positionV relativeFrom="paragraph">
                <wp:posOffset>4445</wp:posOffset>
              </wp:positionV>
              <wp:extent cx="2673350" cy="1323975"/>
              <wp:effectExtent l="19050" t="19050" r="12700" b="28575"/>
              <wp:wrapSquare wrapText="bothSides"/>
              <wp:docPr id="73" name="Picture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73350" cy="132397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6" w:author="Chris Johnson" w:date="2016-04-08T12:40:00Z">
        <w:r>
          <w:t>These are filters picked before running the report</w:t>
        </w:r>
      </w:ins>
      <w:ins w:id="247" w:author="Chris Johnson" w:date="2016-04-08T12:42:00Z">
        <w:r w:rsidRPr="00F91442">
          <w:rPr>
            <w:noProof/>
            <w:lang w:eastAsia="en-GB"/>
          </w:rPr>
          <w:t xml:space="preserve"> </w:t>
        </w:r>
      </w:ins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  <w:rPr>
          <w:ins w:id="248" w:author="Chris Johnson" w:date="2016-04-08T12:40:00Z"/>
        </w:rPr>
      </w:pPr>
      <w:ins w:id="249" w:author="Chris Johnson" w:date="2016-04-08T12:40:00Z">
        <w:r>
          <w:t>Company</w:t>
        </w:r>
      </w:ins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250" w:author="Chris Johnson" w:date="2016-04-08T12:40:00Z"/>
        </w:rPr>
      </w:pPr>
      <w:ins w:id="251" w:author="Chris Johnson" w:date="2016-04-08T12:40:00Z">
        <w:r>
          <w:t>The Syspro company ID to run against (PBL = 10)</w:t>
        </w:r>
      </w:ins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  <w:rPr>
          <w:ins w:id="252" w:author="Chris Johnson" w:date="2016-04-08T12:40:00Z"/>
        </w:rPr>
      </w:pPr>
      <w:ins w:id="253" w:author="Chris Johnson" w:date="2016-04-08T12:40:00Z">
        <w:r>
          <w:t>Enter Period</w:t>
        </w:r>
      </w:ins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254" w:author="Chris Johnson" w:date="2016-04-08T12:40:00Z"/>
        </w:rPr>
      </w:pPr>
      <w:ins w:id="255" w:author="Chris Johnson" w:date="2016-04-08T12:40:00Z">
        <w:r>
          <w:t>Choose which GL period to review</w:t>
        </w:r>
      </w:ins>
    </w:p>
    <w:p w14:paraId="4B43E2AA" w14:textId="77777777" w:rsidR="00F91442" w:rsidRDefault="00F91442" w:rsidP="00F91442">
      <w:pPr>
        <w:rPr>
          <w:ins w:id="256" w:author="Chris Johnson" w:date="2016-04-08T12:40:00Z"/>
        </w:rPr>
      </w:pPr>
    </w:p>
    <w:p w14:paraId="065B8068" w14:textId="77777777" w:rsidR="00F91442" w:rsidRDefault="00F91442" w:rsidP="00F91442">
      <w:pPr>
        <w:rPr>
          <w:ins w:id="257" w:author="Chris Johnson" w:date="2016-04-08T12:40:00Z"/>
        </w:rPr>
      </w:pPr>
      <w:ins w:id="258" w:author="Chris Johnson" w:date="2016-04-08T12:40:00Z">
        <w:r>
          <w:t>Final Report</w:t>
        </w:r>
      </w:ins>
    </w:p>
    <w:p w14:paraId="7F59D7CA" w14:textId="77C62D86" w:rsidR="00F91442" w:rsidRDefault="00F91442" w:rsidP="00F91442">
      <w:pPr>
        <w:rPr>
          <w:ins w:id="259" w:author="Chris Johnson" w:date="2016-04-08T12:40:00Z"/>
        </w:rPr>
      </w:pPr>
      <w:ins w:id="260" w:author="Chris Johnson" w:date="2016-04-08T12:44:00Z">
        <w:r>
          <w:rPr>
            <w:noProof/>
            <w:lang w:eastAsia="en-GB"/>
          </w:rPr>
          <w:drawing>
            <wp:inline distT="0" distB="0" distL="0" distR="0" wp14:anchorId="2BAD3E16" wp14:editId="7B81622D">
              <wp:extent cx="4144488" cy="3589344"/>
              <wp:effectExtent l="19050" t="19050" r="27940" b="11430"/>
              <wp:docPr id="75" name="Picture 75" descr="C:\Users\cjohnson\AppData\Local\Temp\SNAGHTML158d2df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cjohnson\AppData\Local\Temp\SNAGHTML158d2df3.PNG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48144" cy="3592511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4B8618F" w14:textId="77777777" w:rsidR="00F91442" w:rsidRDefault="00F91442" w:rsidP="00F91442">
      <w:pPr>
        <w:rPr>
          <w:ins w:id="261" w:author="Chris Johnson" w:date="2016-04-08T12:40:00Z"/>
        </w:rPr>
      </w:pPr>
      <w:ins w:id="262" w:author="Chris Johnson" w:date="2016-04-08T12:40:00Z">
        <w:r>
          <w:br w:type="page"/>
        </w:r>
      </w:ins>
    </w:p>
    <w:p w14:paraId="0C4DE753" w14:textId="5FF3CE61" w:rsidR="005B49C8" w:rsidRDefault="005B49C8" w:rsidP="005B49C8">
      <w:pPr>
        <w:pStyle w:val="Heading2"/>
        <w:rPr>
          <w:ins w:id="263" w:author="Chris Johnson" w:date="2016-04-13T13:20:00Z"/>
        </w:rPr>
      </w:pPr>
      <w:bookmarkStart w:id="264" w:name="_Toc448397447"/>
      <w:ins w:id="265" w:author="Chris Johnson" w:date="2016-04-13T13:21:00Z">
        <w:r>
          <w:lastRenderedPageBreak/>
          <w:t>Gen Ledger Control Panel</w:t>
        </w:r>
      </w:ins>
      <w:bookmarkEnd w:id="26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66" w:author="Chris Johnson" w:date="2016-04-13T13:2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ns w:id="267" w:author="Chris Johnson" w:date="2016-04-13T13:20:00Z"/>
                <w:i w:val="0"/>
              </w:rPr>
            </w:pPr>
            <w:ins w:id="268" w:author="Chris Johnson" w:date="2016-04-13T13:2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69" w:author="Chris Johnson" w:date="2016-04-13T13:20:00Z"/>
              </w:rPr>
            </w:pPr>
            <w:ins w:id="270" w:author="Chris Johnson" w:date="2016-04-13T13:24:00Z">
              <w:r>
                <w:t xml:space="preserve">Details </w:t>
              </w:r>
            </w:ins>
            <w:ins w:id="271" w:author="Chris Johnson" w:date="2016-04-13T13:25:00Z">
              <w:r>
                <w:t xml:space="preserve">of </w:t>
              </w:r>
            </w:ins>
            <w:ins w:id="272" w:author="Chris Johnson" w:date="2016-04-13T13:24:00Z">
              <w:r>
                <w:t>current</w:t>
              </w:r>
            </w:ins>
            <w:ins w:id="273" w:author="Chris Johnson" w:date="2016-04-13T13:25:00Z">
              <w:r>
                <w:t xml:space="preserve"> general ledger statistics</w:t>
              </w:r>
            </w:ins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74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ns w:id="275" w:author="Chris Johnson" w:date="2016-04-13T13:20:00Z"/>
                <w:i w:val="0"/>
              </w:rPr>
            </w:pPr>
            <w:ins w:id="276" w:author="Chris Johnson" w:date="2016-04-13T13:2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77" w:author="Chris Johnson" w:date="2016-04-13T13:20:00Z"/>
              </w:rPr>
            </w:pPr>
            <w:ins w:id="278" w:author="Chris Johnson" w:date="2016-04-13T13:21:00Z">
              <w:r>
                <w:t>Liz Collins</w:t>
              </w:r>
            </w:ins>
          </w:p>
        </w:tc>
      </w:tr>
      <w:tr w:rsidR="005B49C8" w:rsidRPr="00041215" w14:paraId="6F689216" w14:textId="77777777" w:rsidTr="006159D0">
        <w:trPr>
          <w:ins w:id="279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ns w:id="280" w:author="Chris Johnson" w:date="2016-04-13T13:20:00Z"/>
                <w:i w:val="0"/>
              </w:rPr>
            </w:pPr>
            <w:ins w:id="281" w:author="Chris Johnson" w:date="2016-04-13T13:2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82" w:author="Chris Johnson" w:date="2016-04-13T13:20:00Z"/>
              </w:rPr>
            </w:pPr>
            <w:ins w:id="283" w:author="Chris Johnson" w:date="2016-04-13T13:21:00Z">
              <w:r>
                <w:t>13</w:t>
              </w:r>
            </w:ins>
            <w:ins w:id="284" w:author="Chris Johnson" w:date="2016-04-13T13:20:00Z"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85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ns w:id="286" w:author="Chris Johnson" w:date="2016-04-13T13:20:00Z"/>
                <w:i w:val="0"/>
              </w:rPr>
            </w:pPr>
            <w:ins w:id="287" w:author="Chris Johnson" w:date="2016-04-13T13:2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88" w:author="Chris Johnson" w:date="2016-04-13T13:20:00Z"/>
              </w:rPr>
            </w:pPr>
            <w:ins w:id="289" w:author="Chris Johnson" w:date="2016-04-13T13:20:00Z">
              <w:r>
                <w:t>PB</w:t>
              </w:r>
            </w:ins>
            <w:ins w:id="290" w:author="Chris Johnson" w:date="2016-04-13T13:21:00Z">
              <w:r>
                <w:t>L</w:t>
              </w:r>
            </w:ins>
            <w:ins w:id="291" w:author="Chris Johnson" w:date="2016-04-13T13:20:00Z">
              <w:r>
                <w:t xml:space="preserve"> Finance</w:t>
              </w:r>
            </w:ins>
          </w:p>
        </w:tc>
      </w:tr>
    </w:tbl>
    <w:p w14:paraId="25E3883B" w14:textId="77777777" w:rsidR="005B49C8" w:rsidRDefault="005B49C8" w:rsidP="005B49C8">
      <w:pPr>
        <w:rPr>
          <w:ins w:id="292" w:author="Chris Johnson" w:date="2016-04-13T13:20:00Z"/>
        </w:rPr>
      </w:pPr>
    </w:p>
    <w:p w14:paraId="24EE13CE" w14:textId="77777777" w:rsidR="005B49C8" w:rsidRDefault="005B49C8" w:rsidP="005B49C8">
      <w:pPr>
        <w:rPr>
          <w:ins w:id="293" w:author="Chris Johnson" w:date="2016-04-13T13:20:00Z"/>
        </w:rPr>
      </w:pPr>
      <w:ins w:id="294" w:author="Chris Johnson" w:date="2016-04-13T13:20:00Z">
        <w:r>
          <w:t>Parameters</w:t>
        </w:r>
      </w:ins>
    </w:p>
    <w:p w14:paraId="36C3AEA4" w14:textId="2EEC1053" w:rsidR="005B49C8" w:rsidRDefault="005B49C8" w:rsidP="005B49C8">
      <w:pPr>
        <w:rPr>
          <w:ins w:id="295" w:author="Chris Johnson" w:date="2016-04-13T13:20:00Z"/>
        </w:rPr>
      </w:pPr>
      <w:ins w:id="296" w:author="Chris Johnson" w:date="2016-04-13T13:21:00Z">
        <w:r>
          <w:t>No parameters required.</w:t>
        </w:r>
      </w:ins>
    </w:p>
    <w:p w14:paraId="0C0F94CF" w14:textId="77777777" w:rsidR="005B49C8" w:rsidRDefault="005B49C8" w:rsidP="005B49C8">
      <w:pPr>
        <w:rPr>
          <w:ins w:id="297" w:author="Chris Johnson" w:date="2016-04-13T13:20:00Z"/>
        </w:rPr>
      </w:pPr>
    </w:p>
    <w:p w14:paraId="4CCC8AC3" w14:textId="77777777" w:rsidR="005B49C8" w:rsidRDefault="005B49C8" w:rsidP="005B49C8">
      <w:pPr>
        <w:rPr>
          <w:ins w:id="298" w:author="Chris Johnson" w:date="2016-04-13T13:20:00Z"/>
        </w:rPr>
      </w:pPr>
      <w:ins w:id="299" w:author="Chris Johnson" w:date="2016-04-13T13:20:00Z">
        <w:r>
          <w:t>Final Report</w:t>
        </w:r>
      </w:ins>
    </w:p>
    <w:p w14:paraId="5DF43234" w14:textId="3EC56431" w:rsidR="005B49C8" w:rsidRDefault="005B49C8" w:rsidP="005B49C8">
      <w:pPr>
        <w:rPr>
          <w:ins w:id="300" w:author="Chris Johnson" w:date="2016-04-13T13:20:00Z"/>
        </w:rPr>
      </w:pPr>
      <w:ins w:id="301" w:author="Chris Johnson" w:date="2016-04-13T13:24:00Z">
        <w:r>
          <w:rPr>
            <w:noProof/>
            <w:lang w:eastAsia="en-GB"/>
          </w:rPr>
          <w:drawing>
            <wp:inline distT="0" distB="0" distL="0" distR="0" wp14:anchorId="35A1789A" wp14:editId="4B250362">
              <wp:extent cx="6645910" cy="3669030"/>
              <wp:effectExtent l="0" t="0" r="2540" b="7620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669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36ED26" w14:textId="77777777" w:rsidR="005B49C8" w:rsidRDefault="005B49C8" w:rsidP="005B49C8">
      <w:pPr>
        <w:rPr>
          <w:ins w:id="302" w:author="Chris Johnson" w:date="2016-04-13T13:20:00Z"/>
        </w:rPr>
      </w:pPr>
      <w:ins w:id="303" w:author="Chris Johnson" w:date="2016-04-13T13:20:00Z">
        <w:r>
          <w:br w:type="page"/>
        </w:r>
      </w:ins>
    </w:p>
    <w:p w14:paraId="03370A82" w14:textId="77777777" w:rsidR="00041215" w:rsidRDefault="00041215" w:rsidP="00BA7CB5">
      <w:pPr>
        <w:pStyle w:val="Heading2"/>
      </w:pPr>
      <w:bookmarkStart w:id="304" w:name="_Toc448397448"/>
      <w:r>
        <w:lastRenderedPageBreak/>
        <w:t>GRN Unpaid assets</w:t>
      </w:r>
      <w:bookmarkEnd w:id="30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305" w:name="_Toc448397449"/>
      <w:r w:rsidRPr="00E46EE0">
        <w:lastRenderedPageBreak/>
        <w:t>Folder – System Inventory</w:t>
      </w:r>
      <w:bookmarkEnd w:id="305"/>
    </w:p>
    <w:p w14:paraId="548185CA" w14:textId="77777777" w:rsidR="00041215" w:rsidRDefault="00041215" w:rsidP="00BA7CB5">
      <w:pPr>
        <w:pStyle w:val="Heading2"/>
      </w:pPr>
      <w:bookmarkStart w:id="306" w:name="_Toc448397450"/>
      <w:r>
        <w:t>Lot Retesting</w:t>
      </w:r>
      <w:bookmarkEnd w:id="30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307" w:name="_Toc448397451"/>
      <w:r>
        <w:lastRenderedPageBreak/>
        <w:t>Stock Levels</w:t>
      </w:r>
      <w:bookmarkEnd w:id="30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308" w:name="_Toc448397452"/>
      <w:r>
        <w:lastRenderedPageBreak/>
        <w:t>Inventory Inspection Times</w:t>
      </w:r>
      <w:bookmarkEnd w:id="30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309" w:name="_Toc448397453"/>
      <w:r w:rsidRPr="00E46EE0">
        <w:lastRenderedPageBreak/>
        <w:t>Folder – System Management Accounts</w:t>
      </w:r>
      <w:bookmarkEnd w:id="309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310" w:name="_Toc448397454"/>
      <w:r w:rsidRPr="00E46EE0">
        <w:lastRenderedPageBreak/>
        <w:t>Folder – System Purchase Orders</w:t>
      </w:r>
      <w:bookmarkEnd w:id="310"/>
    </w:p>
    <w:p w14:paraId="33ED6F9C" w14:textId="77777777" w:rsidR="00041215" w:rsidRDefault="00041215" w:rsidP="00BA7CB5">
      <w:pPr>
        <w:pStyle w:val="Heading2"/>
      </w:pPr>
      <w:bookmarkStart w:id="311" w:name="_Toc448397455"/>
      <w:r>
        <w:t>Purchase Order Changes</w:t>
      </w:r>
      <w:bookmarkEnd w:id="31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312" w:name="_Toc448397456"/>
      <w:r>
        <w:lastRenderedPageBreak/>
        <w:t>Open Purchase Orders</w:t>
      </w:r>
      <w:bookmarkEnd w:id="3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2016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77777777" w:rsidR="006E2D06" w:rsidRDefault="008F1EFB">
      <w:r>
        <w:rPr>
          <w:noProof/>
          <w:lang w:eastAsia="en-GB"/>
        </w:rPr>
        <w:drawing>
          <wp:inline distT="0" distB="0" distL="0" distR="0" wp14:anchorId="394E7BFC" wp14:editId="12F7450C">
            <wp:extent cx="6645910" cy="1673860"/>
            <wp:effectExtent l="19050" t="19050" r="2159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  <w:rPr>
          <w:ins w:id="313" w:author="Chris Johnson" w:date="2016-04-08T12:45:00Z"/>
        </w:rPr>
      </w:pPr>
      <w:bookmarkStart w:id="314" w:name="_Toc448397457"/>
      <w:ins w:id="315" w:author="Chris Johnson" w:date="2016-04-08T12:45:00Z">
        <w:r>
          <w:lastRenderedPageBreak/>
          <w:t xml:space="preserve">Open Purchase </w:t>
        </w:r>
      </w:ins>
      <w:ins w:id="316" w:author="Chris Johnson" w:date="2016-04-08T12:46:00Z">
        <w:r>
          <w:t>Zero Order</w:t>
        </w:r>
      </w:ins>
      <w:bookmarkEnd w:id="3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317" w:author="Chris Johnson" w:date="2016-04-08T12:45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ns w:id="318" w:author="Chris Johnson" w:date="2016-04-08T12:45:00Z"/>
                <w:i w:val="0"/>
              </w:rPr>
            </w:pPr>
            <w:ins w:id="319" w:author="Chris Johnson" w:date="2016-04-08T12:45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20" w:author="Chris Johnson" w:date="2016-04-08T12:45:00Z"/>
              </w:rPr>
            </w:pPr>
            <w:ins w:id="321" w:author="Chris Johnson" w:date="2016-04-08T12:45:00Z">
              <w:r>
                <w:t xml:space="preserve">Monitoring of Purchase Orders </w:t>
              </w:r>
            </w:ins>
            <w:ins w:id="322" w:author="Chris Johnson" w:date="2016-04-08T12:46:00Z">
              <w:r>
                <w:t>that are open and have a price of zero</w:t>
              </w:r>
            </w:ins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23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ns w:id="324" w:author="Chris Johnson" w:date="2016-04-08T12:45:00Z"/>
                <w:i w:val="0"/>
              </w:rPr>
            </w:pPr>
            <w:ins w:id="325" w:author="Chris Johnson" w:date="2016-04-08T12:45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6" w:author="Chris Johnson" w:date="2016-04-08T12:45:00Z"/>
              </w:rPr>
            </w:pPr>
            <w:ins w:id="327" w:author="Chris Johnson" w:date="2016-04-08T12:46:00Z">
              <w:r>
                <w:t>Matt Fantham</w:t>
              </w:r>
            </w:ins>
          </w:p>
        </w:tc>
      </w:tr>
      <w:tr w:rsidR="00F91442" w:rsidRPr="00041215" w14:paraId="695AB63B" w14:textId="77777777" w:rsidTr="00397ACD">
        <w:trPr>
          <w:ins w:id="328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ns w:id="329" w:author="Chris Johnson" w:date="2016-04-08T12:45:00Z"/>
                <w:i w:val="0"/>
              </w:rPr>
            </w:pPr>
            <w:ins w:id="330" w:author="Chris Johnson" w:date="2016-04-08T12:45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31" w:author="Chris Johnson" w:date="2016-04-08T12:45:00Z"/>
              </w:rPr>
            </w:pPr>
            <w:ins w:id="332" w:author="Chris Johnson" w:date="2016-04-08T12:46:00Z">
              <w:r>
                <w:t>8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33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ns w:id="334" w:author="Chris Johnson" w:date="2016-04-08T12:45:00Z"/>
                <w:i w:val="0"/>
              </w:rPr>
            </w:pPr>
            <w:ins w:id="335" w:author="Chris Johnson" w:date="2016-04-08T12:45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36" w:author="Chris Johnson" w:date="2016-04-08T12:45:00Z"/>
              </w:rPr>
            </w:pPr>
            <w:ins w:id="337" w:author="Chris Johnson" w:date="2016-04-08T12:45:00Z">
              <w:r>
                <w:t>PBL Purchasing</w:t>
              </w:r>
            </w:ins>
          </w:p>
        </w:tc>
      </w:tr>
    </w:tbl>
    <w:p w14:paraId="62526D84" w14:textId="77777777" w:rsidR="00F91442" w:rsidRDefault="00F91442" w:rsidP="00F91442">
      <w:pPr>
        <w:rPr>
          <w:ins w:id="338" w:author="Chris Johnson" w:date="2016-04-08T12:45:00Z"/>
        </w:rPr>
      </w:pPr>
    </w:p>
    <w:p w14:paraId="0F40407D" w14:textId="74C50014" w:rsidR="00F91442" w:rsidRDefault="00F91442" w:rsidP="00F91442">
      <w:pPr>
        <w:rPr>
          <w:ins w:id="339" w:author="Chris Johnson" w:date="2016-04-08T12:45:00Z"/>
        </w:rPr>
      </w:pPr>
      <w:ins w:id="340" w:author="Chris Johnson" w:date="2016-04-08T12:48:00Z">
        <w:r>
          <w:rPr>
            <w:noProof/>
            <w:lang w:eastAsia="en-GB"/>
          </w:rPr>
          <w:drawing>
            <wp:anchor distT="0" distB="0" distL="114300" distR="114300" simplePos="0" relativeHeight="251702272" behindDoc="0" locked="0" layoutInCell="1" allowOverlap="1" wp14:anchorId="329F42D0" wp14:editId="04FBB792">
              <wp:simplePos x="0" y="0"/>
              <wp:positionH relativeFrom="column">
                <wp:posOffset>2511112</wp:posOffset>
              </wp:positionH>
              <wp:positionV relativeFrom="paragraph">
                <wp:posOffset>6944</wp:posOffset>
              </wp:positionV>
              <wp:extent cx="4152265" cy="1647190"/>
              <wp:effectExtent l="19050" t="19050" r="19685" b="10160"/>
              <wp:wrapSquare wrapText="bothSides"/>
              <wp:docPr id="83" name="Picture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2265" cy="164719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341" w:author="Chris Johnson" w:date="2016-04-08T12:45:00Z">
        <w:r>
          <w:t>Parameters</w:t>
        </w:r>
      </w:ins>
    </w:p>
    <w:p w14:paraId="2EF6C597" w14:textId="05FCA8D7" w:rsidR="00F91442" w:rsidRDefault="00F91442" w:rsidP="00F91442">
      <w:pPr>
        <w:rPr>
          <w:ins w:id="342" w:author="Chris Johnson" w:date="2016-04-08T12:45:00Z"/>
        </w:rPr>
      </w:pPr>
      <w:ins w:id="343" w:author="Chris Johnson" w:date="2016-04-08T12:45:00Z">
        <w:r>
          <w:t>These are filters picked before running the report</w:t>
        </w:r>
      </w:ins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  <w:rPr>
          <w:ins w:id="344" w:author="Chris Johnson" w:date="2016-04-08T12:45:00Z"/>
        </w:rPr>
      </w:pPr>
      <w:ins w:id="345" w:author="Chris Johnson" w:date="2016-04-08T12:45:00Z">
        <w:r>
          <w:t>Company</w:t>
        </w:r>
      </w:ins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346" w:author="Chris Johnson" w:date="2016-04-08T12:45:00Z"/>
        </w:rPr>
      </w:pPr>
      <w:ins w:id="347" w:author="Chris Johnson" w:date="2016-04-08T12:45:00Z">
        <w:r>
          <w:t>The Syspro company ID to run against (PBL = 10)</w:t>
        </w:r>
      </w:ins>
    </w:p>
    <w:p w14:paraId="78323EB9" w14:textId="77777777" w:rsidR="00F91442" w:rsidRDefault="00F91442" w:rsidP="00F91442">
      <w:pPr>
        <w:rPr>
          <w:ins w:id="348" w:author="Chris Johnson" w:date="2016-04-08T12:45:00Z"/>
        </w:rPr>
      </w:pPr>
    </w:p>
    <w:p w14:paraId="3A9D45EE" w14:textId="77777777" w:rsidR="00F91442" w:rsidRDefault="00F91442" w:rsidP="00F91442">
      <w:pPr>
        <w:rPr>
          <w:ins w:id="349" w:author="Chris Johnson" w:date="2016-04-08T12:45:00Z"/>
        </w:rPr>
      </w:pPr>
      <w:ins w:id="350" w:author="Chris Johnson" w:date="2016-04-08T12:45:00Z">
        <w:r>
          <w:t>Final Report</w:t>
        </w:r>
      </w:ins>
    </w:p>
    <w:p w14:paraId="3E9085B7" w14:textId="28E91984" w:rsidR="00F91442" w:rsidRDefault="00F91442" w:rsidP="00F91442">
      <w:pPr>
        <w:rPr>
          <w:ins w:id="351" w:author="Chris Johnson" w:date="2016-04-08T12:45:00Z"/>
        </w:rPr>
      </w:pPr>
      <w:ins w:id="352" w:author="Chris Johnson" w:date="2016-04-08T12:48:00Z">
        <w:r>
          <w:rPr>
            <w:noProof/>
            <w:lang w:eastAsia="en-GB"/>
          </w:rPr>
          <w:drawing>
            <wp:inline distT="0" distB="0" distL="0" distR="0" wp14:anchorId="1184A569" wp14:editId="52638F32">
              <wp:extent cx="6645910" cy="1313180"/>
              <wp:effectExtent l="19050" t="19050" r="21590" b="20320"/>
              <wp:docPr id="84" name="Picture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31318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966978B" w14:textId="77777777" w:rsidR="00F91442" w:rsidRDefault="00F91442" w:rsidP="00F91442">
      <w:pPr>
        <w:rPr>
          <w:ins w:id="353" w:author="Chris Johnson" w:date="2016-04-08T12:45:00Z"/>
        </w:rPr>
      </w:pPr>
      <w:ins w:id="354" w:author="Chris Johnson" w:date="2016-04-08T12:45:00Z">
        <w:r>
          <w:br w:type="page"/>
        </w:r>
      </w:ins>
    </w:p>
    <w:p w14:paraId="4B4EBF91" w14:textId="468F8125" w:rsidR="005B49C8" w:rsidRDefault="005B49C8" w:rsidP="005B49C8">
      <w:pPr>
        <w:pStyle w:val="Heading2"/>
        <w:rPr>
          <w:ins w:id="355" w:author="Chris Johnson" w:date="2016-04-13T13:31:00Z"/>
        </w:rPr>
      </w:pPr>
      <w:bookmarkStart w:id="356" w:name="_Toc448397458"/>
      <w:ins w:id="357" w:author="Chris Johnson" w:date="2016-04-13T13:31:00Z">
        <w:r>
          <w:lastRenderedPageBreak/>
          <w:t>Open Requisition Report</w:t>
        </w:r>
        <w:bookmarkEnd w:id="356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358" w:author="Chris Johnson" w:date="2016-04-13T13:31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ns w:id="359" w:author="Chris Johnson" w:date="2016-04-13T13:31:00Z"/>
                <w:i w:val="0"/>
              </w:rPr>
            </w:pPr>
            <w:ins w:id="360" w:author="Chris Johnson" w:date="2016-04-13T13:31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61" w:author="Chris Johnson" w:date="2016-04-13T13:31:00Z"/>
              </w:rPr>
            </w:pPr>
            <w:ins w:id="362" w:author="Chris Johnson" w:date="2016-04-13T13:31:00Z">
              <w:r>
                <w:t>Monitoring of Requisitions that are outstanding</w:t>
              </w:r>
            </w:ins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63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ns w:id="364" w:author="Chris Johnson" w:date="2016-04-13T13:31:00Z"/>
                <w:i w:val="0"/>
              </w:rPr>
            </w:pPr>
            <w:ins w:id="365" w:author="Chris Johnson" w:date="2016-04-13T13:31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66" w:author="Chris Johnson" w:date="2016-04-13T13:31:00Z"/>
              </w:rPr>
            </w:pPr>
            <w:ins w:id="367" w:author="Chris Johnson" w:date="2016-04-13T13:31:00Z">
              <w:r>
                <w:t>Benjamin Hémond</w:t>
              </w:r>
            </w:ins>
          </w:p>
        </w:tc>
      </w:tr>
      <w:tr w:rsidR="005B49C8" w:rsidRPr="00041215" w14:paraId="53786647" w14:textId="77777777" w:rsidTr="005B49C8">
        <w:trPr>
          <w:ins w:id="368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ns w:id="369" w:author="Chris Johnson" w:date="2016-04-13T13:31:00Z"/>
                <w:i w:val="0"/>
              </w:rPr>
            </w:pPr>
            <w:ins w:id="370" w:author="Chris Johnson" w:date="2016-04-13T13:31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71" w:author="Chris Johnson" w:date="2016-04-13T13:31:00Z"/>
              </w:rPr>
            </w:pPr>
            <w:ins w:id="372" w:author="Chris Johnson" w:date="2016-04-13T13:31:00Z">
              <w:r>
                <w:t>13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73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ns w:id="374" w:author="Chris Johnson" w:date="2016-04-13T13:31:00Z"/>
                <w:i w:val="0"/>
              </w:rPr>
            </w:pPr>
            <w:ins w:id="375" w:author="Chris Johnson" w:date="2016-04-13T13:31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76" w:author="Chris Johnson" w:date="2016-04-13T13:31:00Z"/>
              </w:rPr>
            </w:pPr>
            <w:ins w:id="377" w:author="Chris Johnson" w:date="2016-04-13T13:31:00Z">
              <w:r>
                <w:t>P</w:t>
              </w:r>
            </w:ins>
            <w:ins w:id="378" w:author="Chris Johnson" w:date="2016-04-13T13:32:00Z">
              <w:r>
                <w:t>BI</w:t>
              </w:r>
            </w:ins>
            <w:ins w:id="379" w:author="Chris Johnson" w:date="2016-04-13T13:31:00Z">
              <w:r>
                <w:t xml:space="preserve"> Purchasing</w:t>
              </w:r>
            </w:ins>
          </w:p>
        </w:tc>
      </w:tr>
    </w:tbl>
    <w:p w14:paraId="13D09C86" w14:textId="77777777" w:rsidR="005B49C8" w:rsidRDefault="005B49C8" w:rsidP="005B49C8">
      <w:pPr>
        <w:rPr>
          <w:ins w:id="380" w:author="Chris Johnson" w:date="2016-04-13T13:31:00Z"/>
        </w:rPr>
      </w:pPr>
    </w:p>
    <w:p w14:paraId="451175E1" w14:textId="661992D3" w:rsidR="005B49C8" w:rsidRDefault="005B49C8" w:rsidP="005B49C8">
      <w:pPr>
        <w:rPr>
          <w:ins w:id="381" w:author="Chris Johnson" w:date="2016-04-13T13:31:00Z"/>
        </w:rPr>
      </w:pPr>
      <w:ins w:id="382" w:author="Chris Johnson" w:date="2016-04-13T13:32:00Z">
        <w:r>
          <w:rPr>
            <w:noProof/>
            <w:lang w:eastAsia="en-GB"/>
          </w:rPr>
          <w:drawing>
            <wp:anchor distT="0" distB="0" distL="114300" distR="114300" simplePos="0" relativeHeight="251703296" behindDoc="0" locked="0" layoutInCell="1" allowOverlap="1" wp14:anchorId="7F7C7A98" wp14:editId="4EE470AC">
              <wp:simplePos x="0" y="0"/>
              <wp:positionH relativeFrom="margin">
                <wp:align>right</wp:align>
              </wp:positionH>
              <wp:positionV relativeFrom="paragraph">
                <wp:posOffset>27305</wp:posOffset>
              </wp:positionV>
              <wp:extent cx="3314065" cy="2623820"/>
              <wp:effectExtent l="19050" t="19050" r="19685" b="24130"/>
              <wp:wrapSquare wrapText="bothSides"/>
              <wp:docPr id="86" name="Picture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14065" cy="262382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383" w:author="Chris Johnson" w:date="2016-04-13T13:31:00Z">
        <w:r>
          <w:t>Parameters</w:t>
        </w:r>
      </w:ins>
    </w:p>
    <w:p w14:paraId="49E4113A" w14:textId="7A3F3678" w:rsidR="005B49C8" w:rsidRDefault="005B49C8" w:rsidP="005B49C8">
      <w:pPr>
        <w:rPr>
          <w:ins w:id="384" w:author="Chris Johnson" w:date="2016-04-13T13:31:00Z"/>
        </w:rPr>
      </w:pPr>
      <w:ins w:id="385" w:author="Chris Johnson" w:date="2016-04-13T13:31:00Z">
        <w:r>
          <w:t>These are filters picked before running the report</w:t>
        </w:r>
      </w:ins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  <w:rPr>
          <w:ins w:id="386" w:author="Chris Johnson" w:date="2016-04-13T13:31:00Z"/>
        </w:rPr>
      </w:pPr>
      <w:ins w:id="387" w:author="Chris Johnson" w:date="2016-04-13T13:31:00Z">
        <w:r>
          <w:t>Company</w:t>
        </w:r>
      </w:ins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  <w:rPr>
          <w:ins w:id="388" w:author="Chris Johnson" w:date="2016-04-13T13:32:00Z"/>
        </w:rPr>
      </w:pPr>
      <w:ins w:id="389" w:author="Chris Johnson" w:date="2016-04-13T13:31:00Z">
        <w:r>
          <w:t>The Syspro company ID to run against (PBL = 10)</w:t>
        </w:r>
      </w:ins>
    </w:p>
    <w:p w14:paraId="31905A0D" w14:textId="5CA2C796" w:rsidR="005B49C8" w:rsidRDefault="005B49C8">
      <w:pPr>
        <w:pStyle w:val="ListParagraph"/>
        <w:numPr>
          <w:ilvl w:val="0"/>
          <w:numId w:val="1"/>
        </w:numPr>
        <w:rPr>
          <w:ins w:id="390" w:author="Chris Johnson" w:date="2016-04-13T13:32:00Z"/>
        </w:rPr>
        <w:pPrChange w:id="391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392" w:author="Chris Johnson" w:date="2016-04-13T13:32:00Z">
        <w:r>
          <w:t>From Requisition Date</w:t>
        </w:r>
      </w:ins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  <w:rPr>
          <w:ins w:id="393" w:author="Chris Johnson" w:date="2016-04-13T13:32:00Z"/>
        </w:rPr>
      </w:pPr>
      <w:ins w:id="394" w:author="Chris Johnson" w:date="2016-04-13T13:33:00Z">
        <w:r>
          <w:t>Beginning of period to query</w:t>
        </w:r>
      </w:ins>
    </w:p>
    <w:p w14:paraId="3D81ED0F" w14:textId="7DAF1996" w:rsidR="005B49C8" w:rsidRDefault="005B49C8">
      <w:pPr>
        <w:pStyle w:val="ListParagraph"/>
        <w:numPr>
          <w:ilvl w:val="0"/>
          <w:numId w:val="1"/>
        </w:numPr>
        <w:rPr>
          <w:ins w:id="395" w:author="Chris Johnson" w:date="2016-04-13T13:33:00Z"/>
        </w:rPr>
        <w:pPrChange w:id="396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397" w:author="Chris Johnson" w:date="2016-04-13T13:32:00Z">
        <w:r>
          <w:t>To Requisition Date</w:t>
        </w:r>
      </w:ins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  <w:rPr>
          <w:ins w:id="398" w:author="Chris Johnson" w:date="2016-04-13T13:33:00Z"/>
        </w:rPr>
      </w:pPr>
      <w:ins w:id="399" w:author="Chris Johnson" w:date="2016-04-13T13:33:00Z">
        <w:r>
          <w:t>End of period to query</w:t>
        </w:r>
      </w:ins>
    </w:p>
    <w:p w14:paraId="428552B7" w14:textId="04187C2D" w:rsidR="005B49C8" w:rsidRDefault="005B49C8">
      <w:pPr>
        <w:pStyle w:val="ListParagraph"/>
        <w:numPr>
          <w:ilvl w:val="0"/>
          <w:numId w:val="1"/>
        </w:numPr>
        <w:rPr>
          <w:ins w:id="400" w:author="Chris Johnson" w:date="2016-04-13T13:33:00Z"/>
        </w:rPr>
        <w:pPrChange w:id="401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402" w:author="Chris Johnson" w:date="2016-04-13T13:32:00Z">
        <w:r>
          <w:t>Buyer Name</w:t>
        </w:r>
      </w:ins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  <w:rPr>
          <w:ins w:id="403" w:author="Chris Johnson" w:date="2016-04-13T13:31:00Z"/>
        </w:rPr>
      </w:pPr>
      <w:ins w:id="404" w:author="Chris Johnson" w:date="2016-04-13T13:33:00Z">
        <w:r>
          <w:t xml:space="preserve">Buyer to query (if left blank then </w:t>
        </w:r>
      </w:ins>
      <w:ins w:id="405" w:author="Chris Johnson" w:date="2016-04-13T13:34:00Z">
        <w:r>
          <w:t>all buyers selected)</w:t>
        </w:r>
      </w:ins>
    </w:p>
    <w:p w14:paraId="7AC394D6" w14:textId="77777777" w:rsidR="005B49C8" w:rsidRDefault="005B49C8" w:rsidP="005B49C8">
      <w:pPr>
        <w:rPr>
          <w:ins w:id="406" w:author="Chris Johnson" w:date="2016-04-13T13:31:00Z"/>
        </w:rPr>
      </w:pPr>
    </w:p>
    <w:p w14:paraId="3C31E0E2" w14:textId="77777777" w:rsidR="005B49C8" w:rsidRDefault="005B49C8" w:rsidP="005B49C8">
      <w:pPr>
        <w:rPr>
          <w:ins w:id="407" w:author="Chris Johnson" w:date="2016-04-13T13:31:00Z"/>
        </w:rPr>
      </w:pPr>
      <w:ins w:id="408" w:author="Chris Johnson" w:date="2016-04-13T13:31:00Z">
        <w:r>
          <w:t>Final Report</w:t>
        </w:r>
      </w:ins>
    </w:p>
    <w:p w14:paraId="608D23C7" w14:textId="09B63D6B" w:rsidR="005B49C8" w:rsidRDefault="005B49C8" w:rsidP="005B49C8">
      <w:pPr>
        <w:rPr>
          <w:ins w:id="409" w:author="Chris Johnson" w:date="2016-04-13T13:31:00Z"/>
        </w:rPr>
      </w:pPr>
      <w:ins w:id="410" w:author="Chris Johnson" w:date="2016-04-13T13:35:00Z">
        <w:r>
          <w:rPr>
            <w:noProof/>
            <w:lang w:eastAsia="en-GB"/>
          </w:rPr>
          <w:drawing>
            <wp:inline distT="0" distB="0" distL="0" distR="0" wp14:anchorId="2F5EDB88" wp14:editId="188025B7">
              <wp:extent cx="6645910" cy="1618615"/>
              <wp:effectExtent l="19050" t="19050" r="21590" b="19685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61861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21A275CB" w14:textId="77777777" w:rsidR="005B49C8" w:rsidRDefault="005B49C8" w:rsidP="005B49C8">
      <w:pPr>
        <w:rPr>
          <w:ins w:id="411" w:author="Chris Johnson" w:date="2016-04-13T13:31:00Z"/>
        </w:rPr>
      </w:pPr>
      <w:ins w:id="412" w:author="Chris Johnson" w:date="2016-04-13T13:31:00Z">
        <w:r>
          <w:br w:type="page"/>
        </w:r>
      </w:ins>
    </w:p>
    <w:p w14:paraId="313ED42D" w14:textId="77777777" w:rsidR="00041215" w:rsidRDefault="00041215" w:rsidP="00BA7CB5">
      <w:pPr>
        <w:pStyle w:val="Heading2"/>
      </w:pPr>
      <w:bookmarkStart w:id="413" w:name="_Toc448397459"/>
      <w:r>
        <w:lastRenderedPageBreak/>
        <w:t>Requisition users</w:t>
      </w:r>
      <w:bookmarkEnd w:id="4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F115DAA" wp14:editId="18430E5E">
            <wp:extent cx="6645910" cy="2547620"/>
            <wp:effectExtent l="19050" t="19050" r="21590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414" w:name="_Toc448397460"/>
      <w:r w:rsidRPr="00E46EE0">
        <w:lastRenderedPageBreak/>
        <w:t>Folder – System Sales Orders</w:t>
      </w:r>
      <w:bookmarkEnd w:id="414"/>
    </w:p>
    <w:p w14:paraId="7E720392" w14:textId="77777777" w:rsidR="00041215" w:rsidRDefault="00041215" w:rsidP="00BA7CB5">
      <w:pPr>
        <w:pStyle w:val="Heading2"/>
      </w:pPr>
      <w:bookmarkStart w:id="415" w:name="_Toc448397461"/>
      <w:r>
        <w:t>Sales Orders Status</w:t>
      </w:r>
      <w:bookmarkEnd w:id="4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416" w:name="_Toc448397462"/>
      <w:r>
        <w:lastRenderedPageBreak/>
        <w:t xml:space="preserve">Sales </w:t>
      </w:r>
      <w:r w:rsidR="00A521B3">
        <w:t>by</w:t>
      </w:r>
      <w:r>
        <w:t xml:space="preserve"> Job</w:t>
      </w:r>
      <w:bookmarkEnd w:id="41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417" w:name="_Toc448397463"/>
      <w:r>
        <w:lastRenderedPageBreak/>
        <w:t>Sales Order KPI</w:t>
      </w:r>
      <w:bookmarkEnd w:id="4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418" w:name="_Toc448397464"/>
      <w:r w:rsidRPr="00E46EE0">
        <w:lastRenderedPageBreak/>
        <w:t>Folder – System WIP</w:t>
      </w:r>
      <w:bookmarkEnd w:id="418"/>
    </w:p>
    <w:p w14:paraId="4FF311D9" w14:textId="77777777" w:rsidR="00041215" w:rsidRDefault="00041215" w:rsidP="00BA7CB5">
      <w:pPr>
        <w:pStyle w:val="Heading2"/>
      </w:pPr>
      <w:bookmarkStart w:id="419" w:name="_Toc448397465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4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420" w:name="_Toc448397466"/>
      <w:r w:rsidRPr="00E46EE0">
        <w:lastRenderedPageBreak/>
        <w:t xml:space="preserve">Folder – </w:t>
      </w:r>
      <w:r>
        <w:t>Development</w:t>
      </w:r>
      <w:bookmarkEnd w:id="420"/>
    </w:p>
    <w:p w14:paraId="26430B42" w14:textId="77777777" w:rsidR="00897F97" w:rsidRDefault="00897F97" w:rsidP="00897F97">
      <w:pPr>
        <w:pStyle w:val="Heading2"/>
        <w:rPr>
          <w:ins w:id="421" w:author="Chris Johnson" w:date="2016-03-18T16:36:00Z"/>
        </w:rPr>
      </w:pPr>
      <w:bookmarkStart w:id="422" w:name="_Toc448397467"/>
      <w:ins w:id="423" w:author="Chris Johnson" w:date="2016-03-18T16:36:00Z">
        <w:r>
          <w:t xml:space="preserve">Actuals Budgets </w:t>
        </w:r>
      </w:ins>
      <w:ins w:id="424" w:author="Chris Johnson" w:date="2016-03-18T16:41:00Z">
        <w:r>
          <w:t xml:space="preserve">GL Group </w:t>
        </w:r>
      </w:ins>
      <w:ins w:id="425" w:author="Chris Johnson" w:date="2016-03-18T16:36:00Z">
        <w:r>
          <w:t>Maps</w:t>
        </w:r>
        <w:bookmarkEnd w:id="422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426" w:author="Chris Johnson" w:date="2016-03-18T16:36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ns w:id="427" w:author="Chris Johnson" w:date="2016-03-18T16:36:00Z"/>
                <w:i w:val="0"/>
              </w:rPr>
            </w:pPr>
            <w:ins w:id="428" w:author="Chris Johnson" w:date="2016-03-18T16:36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429" w:author="Chris Johnson" w:date="2016-03-18T16:36:00Z"/>
              </w:rPr>
            </w:pPr>
            <w:ins w:id="430" w:author="Chris Johnson" w:date="2016-03-18T16:36:00Z">
              <w:r>
                <w:t xml:space="preserve">Review of </w:t>
              </w:r>
            </w:ins>
            <w:ins w:id="431" w:author="Chris Johnson" w:date="2016-03-18T16:42:00Z">
              <w:r>
                <w:t>GL Group</w:t>
              </w:r>
            </w:ins>
            <w:ins w:id="432" w:author="Chris Johnson" w:date="2016-03-18T16:36:00Z">
              <w:r>
                <w:t xml:space="preserve"> maps for use in other reports</w:t>
              </w:r>
            </w:ins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433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ns w:id="434" w:author="Chris Johnson" w:date="2016-03-18T16:36:00Z"/>
                <w:i w:val="0"/>
              </w:rPr>
            </w:pPr>
            <w:ins w:id="435" w:author="Chris Johnson" w:date="2016-03-18T16:36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36" w:author="Chris Johnson" w:date="2016-03-18T16:36:00Z"/>
              </w:rPr>
            </w:pPr>
            <w:ins w:id="437" w:author="Chris Johnson" w:date="2016-03-18T16:36:00Z">
              <w:r>
                <w:t>Bruce Pritchard</w:t>
              </w:r>
            </w:ins>
          </w:p>
        </w:tc>
      </w:tr>
      <w:tr w:rsidR="00897F97" w:rsidRPr="00041215" w14:paraId="46B9F06B" w14:textId="77777777" w:rsidTr="00412991">
        <w:trPr>
          <w:ins w:id="438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ns w:id="439" w:author="Chris Johnson" w:date="2016-03-18T16:36:00Z"/>
                <w:i w:val="0"/>
              </w:rPr>
            </w:pPr>
            <w:ins w:id="440" w:author="Chris Johnson" w:date="2016-03-18T16:36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41" w:author="Chris Johnson" w:date="2016-03-18T16:36:00Z"/>
              </w:rPr>
            </w:pPr>
            <w:ins w:id="442" w:author="Chris Johnson" w:date="2016-03-18T16:36:00Z">
              <w:r>
                <w:t>N/A</w:t>
              </w:r>
            </w:ins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443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ns w:id="444" w:author="Chris Johnson" w:date="2016-03-18T16:36:00Z"/>
                <w:i w:val="0"/>
              </w:rPr>
            </w:pPr>
            <w:ins w:id="445" w:author="Chris Johnson" w:date="2016-03-18T16:36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46" w:author="Chris Johnson" w:date="2016-03-18T16:36:00Z"/>
              </w:rPr>
            </w:pPr>
            <w:ins w:id="447" w:author="Chris Johnson" w:date="2016-03-18T16:36:00Z">
              <w:r>
                <w:t>N/A</w:t>
              </w:r>
            </w:ins>
          </w:p>
        </w:tc>
      </w:tr>
    </w:tbl>
    <w:p w14:paraId="1CD8DC9F" w14:textId="77777777" w:rsidR="00897F97" w:rsidRDefault="00897F97" w:rsidP="00897F97">
      <w:pPr>
        <w:rPr>
          <w:ins w:id="448" w:author="Chris Johnson" w:date="2016-03-18T16:36:00Z"/>
        </w:rPr>
      </w:pPr>
    </w:p>
    <w:p w14:paraId="469492B5" w14:textId="77777777" w:rsidR="00897F97" w:rsidRDefault="00897F97" w:rsidP="00897F97">
      <w:pPr>
        <w:rPr>
          <w:ins w:id="449" w:author="Chris Johnson" w:date="2016-03-18T16:36:00Z"/>
        </w:rPr>
      </w:pPr>
      <w:ins w:id="450" w:author="Chris Johnson" w:date="2016-03-18T16:42:00Z">
        <w:r>
          <w:rPr>
            <w:noProof/>
            <w:lang w:eastAsia="en-GB"/>
          </w:rPr>
          <w:drawing>
            <wp:anchor distT="0" distB="0" distL="114300" distR="114300" simplePos="0" relativeHeight="251696128" behindDoc="0" locked="0" layoutInCell="1" allowOverlap="1" wp14:anchorId="61F54EBF" wp14:editId="1ADAE721">
              <wp:simplePos x="0" y="0"/>
              <wp:positionH relativeFrom="margin">
                <wp:align>right</wp:align>
              </wp:positionH>
              <wp:positionV relativeFrom="paragraph">
                <wp:posOffset>10795</wp:posOffset>
              </wp:positionV>
              <wp:extent cx="3836670" cy="2530475"/>
              <wp:effectExtent l="0" t="0" r="0" b="3175"/>
              <wp:wrapSquare wrapText="bothSides"/>
              <wp:docPr id="60" name="Picture 60" descr="C:\Users\cjohnson\AppData\Local\Temp\SNAGHTML1630fa4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cjohnson\AppData\Local\Temp\SNAGHTML1630fa42.PNG"/>
                      <pic:cNvPicPr>
                        <a:picLocks noChangeAspect="1" noChangeArrowheads="1"/>
                      </pic:cNvPicPr>
                    </pic:nvPicPr>
                    <pic:blipFill>
                      <a:blip r:embed="rId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36670" cy="2530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451" w:author="Chris Johnson" w:date="2016-03-18T16:36:00Z">
        <w:r>
          <w:t>Parameters</w:t>
        </w:r>
      </w:ins>
      <w:ins w:id="452" w:author="Chris Johnson" w:date="2016-03-18T16:42:00Z">
        <w:r w:rsidRPr="00897F97">
          <w:t xml:space="preserve"> </w:t>
        </w:r>
      </w:ins>
    </w:p>
    <w:p w14:paraId="4CCD0684" w14:textId="77777777" w:rsidR="00897F97" w:rsidRDefault="00897F97" w:rsidP="00897F97">
      <w:pPr>
        <w:rPr>
          <w:ins w:id="453" w:author="Chris Johnson" w:date="2016-03-18T16:36:00Z"/>
        </w:rPr>
      </w:pPr>
      <w:ins w:id="454" w:author="Chris Johnson" w:date="2016-03-18T16:36:00Z">
        <w:r>
          <w:t>These are filters picked before running the report</w:t>
        </w:r>
      </w:ins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  <w:rPr>
          <w:ins w:id="455" w:author="Chris Johnson" w:date="2016-03-18T16:36:00Z"/>
        </w:rPr>
      </w:pPr>
      <w:ins w:id="456" w:author="Chris Johnson" w:date="2016-03-18T16:36:00Z">
        <w:r>
          <w:t>Company</w:t>
        </w:r>
      </w:ins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457" w:author="Chris Johnson" w:date="2016-03-18T16:36:00Z"/>
        </w:rPr>
      </w:pPr>
      <w:ins w:id="458" w:author="Chris Johnson" w:date="2016-03-18T16:36:00Z">
        <w:r>
          <w:t>The Syspro company ID to run against (PBL = 10)</w:t>
        </w:r>
      </w:ins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  <w:rPr>
          <w:ins w:id="459" w:author="Chris Johnson" w:date="2016-03-18T16:36:00Z"/>
        </w:rPr>
      </w:pPr>
      <w:ins w:id="460" w:author="Chris Johnson" w:date="2016-03-18T16:36:00Z">
        <w:r>
          <w:t>Status</w:t>
        </w:r>
      </w:ins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461" w:author="Chris Johnson" w:date="2016-03-18T16:36:00Z"/>
        </w:rPr>
      </w:pPr>
      <w:ins w:id="462" w:author="Chris Johnson" w:date="2016-03-18T16:36:00Z">
        <w:r>
          <w:t>Available – group has a mapping entered</w:t>
        </w:r>
      </w:ins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463" w:author="Chris Johnson" w:date="2016-03-18T16:36:00Z"/>
        </w:rPr>
      </w:pPr>
      <w:ins w:id="464" w:author="Chris Johnson" w:date="2016-03-18T16:36:00Z">
        <w:r>
          <w:t>Blank – group has a mapping that is blank, meaning it will not appear in reports</w:t>
        </w:r>
      </w:ins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465" w:author="Chris Johnson" w:date="2016-03-18T16:36:00Z"/>
        </w:rPr>
      </w:pPr>
      <w:ins w:id="466" w:author="Chris Johnson" w:date="2016-03-18T16:36:00Z">
        <w:r>
          <w:t>Missing – group does not have a map</w:t>
        </w:r>
      </w:ins>
    </w:p>
    <w:p w14:paraId="018D0915" w14:textId="77777777" w:rsidR="00897F97" w:rsidRDefault="00897F97" w:rsidP="00897F97">
      <w:pPr>
        <w:rPr>
          <w:ins w:id="467" w:author="Chris Johnson" w:date="2016-03-18T16:36:00Z"/>
        </w:rPr>
      </w:pPr>
    </w:p>
    <w:p w14:paraId="1AA22081" w14:textId="77777777" w:rsidR="00897F97" w:rsidRDefault="00897F97" w:rsidP="00897F97">
      <w:pPr>
        <w:rPr>
          <w:ins w:id="468" w:author="Chris Johnson" w:date="2016-03-18T16:36:00Z"/>
        </w:rPr>
      </w:pPr>
      <w:ins w:id="469" w:author="Chris Johnson" w:date="2016-03-18T16:36:00Z">
        <w:r>
          <w:t>Final Report</w:t>
        </w:r>
      </w:ins>
    </w:p>
    <w:p w14:paraId="58C5BF58" w14:textId="77777777" w:rsidR="009004E7" w:rsidRDefault="009004E7" w:rsidP="00897F97">
      <w:pPr>
        <w:rPr>
          <w:ins w:id="470" w:author="Chris Johnson" w:date="2016-03-18T16:45:00Z"/>
        </w:rPr>
      </w:pPr>
      <w:ins w:id="471" w:author="Chris Johnson" w:date="2016-03-18T16:45:00Z">
        <w:r>
          <w:rPr>
            <w:noProof/>
            <w:lang w:eastAsia="en-GB"/>
          </w:rPr>
          <w:drawing>
            <wp:inline distT="0" distB="0" distL="0" distR="0" wp14:anchorId="5AE1AC7C" wp14:editId="1EA30689">
              <wp:extent cx="6645910" cy="2221230"/>
              <wp:effectExtent l="0" t="0" r="2540" b="7620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2221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54A6714" w14:textId="77777777" w:rsidR="009004E7" w:rsidRDefault="009004E7" w:rsidP="009004E7">
      <w:pPr>
        <w:rPr>
          <w:ins w:id="472" w:author="Chris Johnson" w:date="2016-03-18T16:45:00Z"/>
        </w:rPr>
      </w:pPr>
      <w:ins w:id="473" w:author="Chris Johnson" w:date="2016-03-18T16:45:00Z">
        <w:r>
          <w:br w:type="page"/>
        </w:r>
      </w:ins>
    </w:p>
    <w:p w14:paraId="02612CCE" w14:textId="77777777" w:rsidR="004F6BE5" w:rsidRDefault="00BA7CB5" w:rsidP="004F6BE5">
      <w:pPr>
        <w:pStyle w:val="Heading2"/>
      </w:pPr>
      <w:bookmarkStart w:id="474" w:name="_Toc448397468"/>
      <w:r>
        <w:lastRenderedPageBreak/>
        <w:t>Actuals Budgets Report Index Maps</w:t>
      </w:r>
      <w:bookmarkEnd w:id="47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475" w:name="_Toc448397469"/>
      <w:r>
        <w:lastRenderedPageBreak/>
        <w:t>Actuals Budgets Balance Sheet</w:t>
      </w:r>
      <w:bookmarkEnd w:id="47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03E516A" w14:textId="77777777" w:rsidR="00BA7CB5" w:rsidDel="009004E7" w:rsidRDefault="00BA7CB5" w:rsidP="00BA7CB5">
      <w:pPr>
        <w:pStyle w:val="Heading2"/>
        <w:rPr>
          <w:moveFrom w:id="476" w:author="Chris Johnson" w:date="2016-03-18T16:56:00Z"/>
        </w:rPr>
      </w:pPr>
      <w:moveFromRangeStart w:id="477" w:author="Chris Johnson" w:date="2016-03-18T16:56:00Z" w:name="move446083497"/>
      <w:moveFrom w:id="478" w:author="Chris Johnson" w:date="2016-03-18T16:56:00Z">
        <w:r w:rsidDel="009004E7">
          <w:lastRenderedPageBreak/>
          <w:t>Currency Rates</w:t>
        </w:r>
      </w:moveFrom>
    </w:p>
    <w:tbl>
      <w:tblPr>
        <w:tblStyle w:val="GridTable3-Accent1"/>
        <w:tblW w:w="0" w:type="auto"/>
        <w:tblInd w:w="10" w:type="dxa"/>
        <w:tblLook w:val="04A0" w:firstRow="1" w:lastRow="0" w:firstColumn="1" w:lastColumn="0" w:noHBand="0" w:noVBand="1"/>
        <w:tblPrChange w:id="479" w:author="Chris Johnson" w:date="2016-04-14T11:36:00Z">
          <w:tblPr>
            <w:tblStyle w:val="GridTable3-Accent1"/>
            <w:tblW w:w="0" w:type="auto"/>
            <w:tblInd w:w="5" w:type="dxa"/>
            <w:tblLook w:val="04A0" w:firstRow="1" w:lastRow="0" w:firstColumn="1" w:lastColumn="0" w:noHBand="0" w:noVBand="1"/>
          </w:tblPr>
        </w:tblPrChange>
      </w:tblPr>
      <w:tblGrid>
        <w:gridCol w:w="1263"/>
        <w:gridCol w:w="8896"/>
        <w:tblGridChange w:id="480">
          <w:tblGrid>
            <w:gridCol w:w="1555"/>
            <w:gridCol w:w="8896"/>
          </w:tblGrid>
        </w:tblGridChange>
      </w:tblGrid>
      <w:tr w:rsidR="004F6BE5" w:rsidRPr="00041215" w:rsidDel="0083579A" w14:paraId="2471D5F8" w14:textId="64289B2D" w:rsidTr="008357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del w:id="481" w:author="Chris Johnson" w:date="2016-04-14T11:36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dxa"/>
            <w:tcPrChange w:id="482" w:author="Chris Johnson" w:date="2016-04-14T11:36:00Z">
              <w:tcPr>
                <w:tcW w:w="1555" w:type="dxa"/>
              </w:tcPr>
            </w:tcPrChange>
          </w:tcPr>
          <w:p w14:paraId="11C60383" w14:textId="694A2B21" w:rsidR="004F6BE5" w:rsidRPr="00041215" w:rsidDel="0083579A" w:rsidRDefault="004F6BE5" w:rsidP="00E97199">
            <w:pPr>
              <w:cnfStyle w:val="101000000100" w:firstRow="1" w:lastRow="0" w:firstColumn="1" w:lastColumn="0" w:oddVBand="0" w:evenVBand="0" w:oddHBand="0" w:evenHBand="0" w:firstRowFirstColumn="1" w:firstRowLastColumn="0" w:lastRowFirstColumn="0" w:lastRowLastColumn="0"/>
              <w:rPr>
                <w:del w:id="483" w:author="Chris Johnson" w:date="2016-04-14T11:36:00Z"/>
                <w:moveFrom w:id="484" w:author="Chris Johnson" w:date="2016-03-18T16:56:00Z"/>
                <w:i w:val="0"/>
              </w:rPr>
            </w:pPr>
            <w:moveFrom w:id="485" w:author="Chris Johnson" w:date="2016-03-18T16:56:00Z">
              <w:del w:id="486" w:author="Chris Johnson" w:date="2016-04-14T11:36:00Z">
                <w:r w:rsidDel="0083579A">
                  <w:rPr>
                    <w:i w:val="0"/>
                  </w:rPr>
                  <w:delText>Description</w:delText>
                </w:r>
              </w:del>
            </w:moveFrom>
          </w:p>
        </w:tc>
        <w:tc>
          <w:tcPr>
            <w:tcW w:w="8896" w:type="dxa"/>
            <w:tcPrChange w:id="487" w:author="Chris Johnson" w:date="2016-04-14T11:36:00Z">
              <w:tcPr>
                <w:tcW w:w="8901" w:type="dxa"/>
              </w:tcPr>
            </w:tcPrChange>
          </w:tcPr>
          <w:p w14:paraId="74816E50" w14:textId="189D4339" w:rsidR="004F6BE5" w:rsidRPr="00041215" w:rsidDel="0083579A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88" w:author="Chris Johnson" w:date="2016-04-14T11:36:00Z"/>
                <w:moveFrom w:id="489" w:author="Chris Johnson" w:date="2016-03-18T16:56:00Z"/>
              </w:rPr>
            </w:pPr>
            <w:moveFrom w:id="490" w:author="Chris Johnson" w:date="2016-03-18T16:56:00Z">
              <w:del w:id="491" w:author="Chris Johnson" w:date="2016-04-14T11:36:00Z">
                <w:r w:rsidDel="0083579A">
                  <w:delText>Details of historic currency rates</w:delText>
                </w:r>
              </w:del>
            </w:moveFrom>
          </w:p>
        </w:tc>
      </w:tr>
      <w:tr w:rsidR="004F6BE5" w:rsidRPr="00041215" w:rsidDel="0083579A" w14:paraId="39F19CA6" w14:textId="58E6D657" w:rsidTr="00835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492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493" w:author="Chris Johnson" w:date="2016-04-14T11:36:00Z">
              <w:tcPr>
                <w:tcW w:w="1555" w:type="dxa"/>
              </w:tcPr>
            </w:tcPrChange>
          </w:tcPr>
          <w:p w14:paraId="3E2A5BF1" w14:textId="311AEDBE" w:rsidR="004F6BE5" w:rsidRPr="00041215" w:rsidDel="0083579A" w:rsidRDefault="004F6BE5" w:rsidP="00E97199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del w:id="494" w:author="Chris Johnson" w:date="2016-04-14T11:36:00Z"/>
                <w:moveFrom w:id="495" w:author="Chris Johnson" w:date="2016-03-18T16:56:00Z"/>
                <w:i w:val="0"/>
              </w:rPr>
            </w:pPr>
            <w:moveFrom w:id="496" w:author="Chris Johnson" w:date="2016-03-18T16:56:00Z">
              <w:del w:id="497" w:author="Chris Johnson" w:date="2016-04-14T11:36:00Z">
                <w:r w:rsidRPr="00041215" w:rsidDel="0083579A">
                  <w:rPr>
                    <w:i w:val="0"/>
                  </w:rPr>
                  <w:delText>Requested by</w:delText>
                </w:r>
              </w:del>
            </w:moveFrom>
          </w:p>
        </w:tc>
        <w:tc>
          <w:tcPr>
            <w:tcW w:w="8896" w:type="dxa"/>
            <w:tcPrChange w:id="498" w:author="Chris Johnson" w:date="2016-04-14T11:36:00Z">
              <w:tcPr>
                <w:tcW w:w="8901" w:type="dxa"/>
              </w:tcPr>
            </w:tcPrChange>
          </w:tcPr>
          <w:p w14:paraId="7A160603" w14:textId="59637E08" w:rsidR="004F6BE5" w:rsidRPr="00041215" w:rsidDel="0083579A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499" w:author="Chris Johnson" w:date="2016-04-14T11:36:00Z"/>
                <w:moveFrom w:id="500" w:author="Chris Johnson" w:date="2016-03-18T16:56:00Z"/>
              </w:rPr>
            </w:pPr>
            <w:moveFrom w:id="501" w:author="Chris Johnson" w:date="2016-03-18T16:56:00Z">
              <w:del w:id="502" w:author="Chris Johnson" w:date="2016-04-14T11:36:00Z">
                <w:r w:rsidDel="0083579A">
                  <w:delText>N/A</w:delText>
                </w:r>
              </w:del>
            </w:moveFrom>
          </w:p>
        </w:tc>
      </w:tr>
      <w:tr w:rsidR="004F6BE5" w:rsidRPr="00041215" w:rsidDel="0083579A" w14:paraId="5483F762" w14:textId="7DCFDF56" w:rsidTr="0083579A">
        <w:trPr>
          <w:del w:id="503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504" w:author="Chris Johnson" w:date="2016-04-14T11:36:00Z">
              <w:tcPr>
                <w:tcW w:w="1555" w:type="dxa"/>
              </w:tcPr>
            </w:tcPrChange>
          </w:tcPr>
          <w:p w14:paraId="05135404" w14:textId="315BE297" w:rsidR="004F6BE5" w:rsidRPr="00041215" w:rsidDel="0083579A" w:rsidRDefault="004F6BE5" w:rsidP="00E97199">
            <w:pPr>
              <w:rPr>
                <w:del w:id="505" w:author="Chris Johnson" w:date="2016-04-14T11:36:00Z"/>
                <w:moveFrom w:id="506" w:author="Chris Johnson" w:date="2016-03-18T16:56:00Z"/>
                <w:i w:val="0"/>
              </w:rPr>
            </w:pPr>
            <w:moveFrom w:id="507" w:author="Chris Johnson" w:date="2016-03-18T16:56:00Z">
              <w:del w:id="508" w:author="Chris Johnson" w:date="2016-04-14T11:36:00Z">
                <w:r w:rsidDel="0083579A">
                  <w:rPr>
                    <w:i w:val="0"/>
                  </w:rPr>
                  <w:delText>Delivered Date</w:delText>
                </w:r>
              </w:del>
            </w:moveFrom>
          </w:p>
        </w:tc>
        <w:tc>
          <w:tcPr>
            <w:tcW w:w="8896" w:type="dxa"/>
            <w:tcPrChange w:id="509" w:author="Chris Johnson" w:date="2016-04-14T11:36:00Z">
              <w:tcPr>
                <w:tcW w:w="8901" w:type="dxa"/>
              </w:tcPr>
            </w:tcPrChange>
          </w:tcPr>
          <w:p w14:paraId="518ACA69" w14:textId="71199757" w:rsidR="004F6BE5" w:rsidRPr="00041215" w:rsidDel="0083579A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510" w:author="Chris Johnson" w:date="2016-04-14T11:36:00Z"/>
                <w:moveFrom w:id="511" w:author="Chris Johnson" w:date="2016-03-18T16:56:00Z"/>
              </w:rPr>
            </w:pPr>
            <w:moveFrom w:id="512" w:author="Chris Johnson" w:date="2016-03-18T16:56:00Z">
              <w:del w:id="513" w:author="Chris Johnson" w:date="2016-04-14T11:36:00Z">
                <w:r w:rsidDel="0083579A">
                  <w:delText>N/A</w:delText>
                </w:r>
              </w:del>
            </w:moveFrom>
          </w:p>
        </w:tc>
      </w:tr>
      <w:tr w:rsidR="004F6BE5" w:rsidRPr="00041215" w:rsidDel="0083579A" w14:paraId="30CF71E7" w14:textId="01F1B77E" w:rsidTr="00835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514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515" w:author="Chris Johnson" w:date="2016-04-14T11:36:00Z">
              <w:tcPr>
                <w:tcW w:w="1555" w:type="dxa"/>
              </w:tcPr>
            </w:tcPrChange>
          </w:tcPr>
          <w:p w14:paraId="65B65140" w14:textId="695E9432" w:rsidR="004F6BE5" w:rsidRPr="00041215" w:rsidDel="0083579A" w:rsidRDefault="004F6BE5" w:rsidP="00E97199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del w:id="516" w:author="Chris Johnson" w:date="2016-04-14T11:36:00Z"/>
                <w:moveFrom w:id="517" w:author="Chris Johnson" w:date="2016-03-18T16:56:00Z"/>
                <w:i w:val="0"/>
              </w:rPr>
            </w:pPr>
            <w:moveFrom w:id="518" w:author="Chris Johnson" w:date="2016-03-18T16:56:00Z">
              <w:del w:id="519" w:author="Chris Johnson" w:date="2016-04-14T11:36:00Z">
                <w:r w:rsidDel="0083579A">
                  <w:rPr>
                    <w:i w:val="0"/>
                  </w:rPr>
                  <w:delText>Used by</w:delText>
                </w:r>
              </w:del>
            </w:moveFrom>
          </w:p>
        </w:tc>
        <w:tc>
          <w:tcPr>
            <w:tcW w:w="8896" w:type="dxa"/>
            <w:tcPrChange w:id="520" w:author="Chris Johnson" w:date="2016-04-14T11:36:00Z">
              <w:tcPr>
                <w:tcW w:w="8901" w:type="dxa"/>
              </w:tcPr>
            </w:tcPrChange>
          </w:tcPr>
          <w:p w14:paraId="1E57FE9C" w14:textId="767F050D" w:rsidR="004F6BE5" w:rsidRPr="00041215" w:rsidDel="0083579A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521" w:author="Chris Johnson" w:date="2016-04-14T11:36:00Z"/>
                <w:moveFrom w:id="522" w:author="Chris Johnson" w:date="2016-03-18T16:56:00Z"/>
              </w:rPr>
            </w:pPr>
            <w:moveFrom w:id="523" w:author="Chris Johnson" w:date="2016-03-18T16:56:00Z">
              <w:del w:id="524" w:author="Chris Johnson" w:date="2016-04-14T11:36:00Z">
                <w:r w:rsidDel="0083579A">
                  <w:delText>N/A</w:delText>
                </w:r>
              </w:del>
            </w:moveFrom>
          </w:p>
        </w:tc>
      </w:tr>
    </w:tbl>
    <w:p w14:paraId="21516C7C" w14:textId="31190250" w:rsidR="004F6BE5" w:rsidDel="0083579A" w:rsidRDefault="004F6BE5" w:rsidP="004F6BE5">
      <w:pPr>
        <w:rPr>
          <w:del w:id="525" w:author="Chris Johnson" w:date="2016-04-14T11:36:00Z"/>
          <w:moveFrom w:id="526" w:author="Chris Johnson" w:date="2016-03-18T16:56:00Z"/>
        </w:rPr>
      </w:pPr>
    </w:p>
    <w:p w14:paraId="4BBB820D" w14:textId="412775B2" w:rsidR="004F6BE5" w:rsidDel="0083579A" w:rsidRDefault="00C36C1B" w:rsidP="004F6BE5">
      <w:pPr>
        <w:rPr>
          <w:del w:id="527" w:author="Chris Johnson" w:date="2016-04-14T11:36:00Z"/>
          <w:moveFrom w:id="528" w:author="Chris Johnson" w:date="2016-03-18T16:56:00Z"/>
        </w:rPr>
      </w:pPr>
      <w:moveFrom w:id="529" w:author="Chris Johnson" w:date="2016-03-18T16:56:00Z">
        <w:del w:id="530" w:author="Chris Johnson" w:date="2016-04-14T11:36:00Z">
          <w:r w:rsidDel="0083579A">
            <w:rPr>
              <w:noProof/>
              <w:lang w:eastAsia="en-GB"/>
            </w:rPr>
            <w:drawing>
              <wp:anchor distT="0" distB="0" distL="114300" distR="114300" simplePos="0" relativeHeight="251670528" behindDoc="0" locked="0" layoutInCell="1" allowOverlap="1" wp14:anchorId="521E0940" wp14:editId="6555C021">
                <wp:simplePos x="0" y="0"/>
                <wp:positionH relativeFrom="margin">
                  <wp:align>right</wp:align>
                </wp:positionH>
                <wp:positionV relativeFrom="paragraph">
                  <wp:posOffset>23590</wp:posOffset>
                </wp:positionV>
                <wp:extent cx="3895238" cy="1990476"/>
                <wp:effectExtent l="19050" t="19050" r="10160" b="10160"/>
                <wp:wrapSquare wrapText="bothSides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95238" cy="199047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F6BE5" w:rsidDel="0083579A">
            <w:delText>Parameters</w:delText>
          </w:r>
        </w:del>
      </w:moveFrom>
    </w:p>
    <w:p w14:paraId="7378FE9E" w14:textId="6C709DE0" w:rsidR="00750D08" w:rsidDel="0083579A" w:rsidRDefault="00750D08" w:rsidP="00750D08">
      <w:pPr>
        <w:rPr>
          <w:del w:id="531" w:author="Chris Johnson" w:date="2016-04-14T11:36:00Z"/>
          <w:moveFrom w:id="532" w:author="Chris Johnson" w:date="2016-03-18T16:56:00Z"/>
        </w:rPr>
      </w:pPr>
      <w:moveFrom w:id="533" w:author="Chris Johnson" w:date="2016-03-18T16:56:00Z">
        <w:del w:id="534" w:author="Chris Johnson" w:date="2016-04-14T11:36:00Z">
          <w:r w:rsidDel="0083579A">
            <w:delText>These are filters picked before running the report</w:delText>
          </w:r>
        </w:del>
      </w:moveFrom>
    </w:p>
    <w:p w14:paraId="03CCE1B2" w14:textId="4DF3C804" w:rsidR="00170FE8" w:rsidDel="0083579A" w:rsidRDefault="00A42497" w:rsidP="004F6BE5">
      <w:pPr>
        <w:pStyle w:val="ListParagraph"/>
        <w:numPr>
          <w:ilvl w:val="0"/>
          <w:numId w:val="1"/>
        </w:numPr>
        <w:rPr>
          <w:del w:id="535" w:author="Chris Johnson" w:date="2016-04-14T11:36:00Z"/>
          <w:moveFrom w:id="536" w:author="Chris Johnson" w:date="2016-03-18T16:56:00Z"/>
        </w:rPr>
      </w:pPr>
      <w:moveFrom w:id="537" w:author="Chris Johnson" w:date="2016-03-18T16:56:00Z">
        <w:del w:id="538" w:author="Chris Johnson" w:date="2016-04-14T11:36:00Z">
          <w:r w:rsidDel="0083579A">
            <w:delText>Currency</w:delText>
          </w:r>
        </w:del>
      </w:moveFrom>
    </w:p>
    <w:p w14:paraId="65FB2B86" w14:textId="5450C719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539" w:author="Chris Johnson" w:date="2016-04-14T11:36:00Z"/>
          <w:moveFrom w:id="540" w:author="Chris Johnson" w:date="2016-03-18T16:56:00Z"/>
        </w:rPr>
      </w:pPr>
      <w:moveFrom w:id="541" w:author="Chris Johnson" w:date="2016-03-18T16:56:00Z">
        <w:del w:id="542" w:author="Chris Johnson" w:date="2016-04-14T11:36:00Z">
          <w:r w:rsidDel="0083579A">
            <w:delText>Choose currency to review</w:delText>
          </w:r>
        </w:del>
      </w:moveFrom>
    </w:p>
    <w:p w14:paraId="6FC1A6EB" w14:textId="39A81DAB" w:rsidR="00A42497" w:rsidDel="0083579A" w:rsidRDefault="00A42497" w:rsidP="00A42497">
      <w:pPr>
        <w:pStyle w:val="ListParagraph"/>
        <w:numPr>
          <w:ilvl w:val="0"/>
          <w:numId w:val="1"/>
        </w:numPr>
        <w:rPr>
          <w:del w:id="543" w:author="Chris Johnson" w:date="2016-04-14T11:36:00Z"/>
          <w:moveFrom w:id="544" w:author="Chris Johnson" w:date="2016-03-18T16:56:00Z"/>
        </w:rPr>
      </w:pPr>
      <w:moveFrom w:id="545" w:author="Chris Johnson" w:date="2016-03-18T16:56:00Z">
        <w:del w:id="546" w:author="Chris Johnson" w:date="2016-04-14T11:36:00Z">
          <w:r w:rsidDel="0083579A">
            <w:delText>DivMul</w:delText>
          </w:r>
        </w:del>
      </w:moveFrom>
    </w:p>
    <w:p w14:paraId="732D6D25" w14:textId="3466BF15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547" w:author="Chris Johnson" w:date="2016-04-14T11:36:00Z"/>
          <w:moveFrom w:id="548" w:author="Chris Johnson" w:date="2016-03-18T16:56:00Z"/>
        </w:rPr>
      </w:pPr>
      <w:moveFrom w:id="549" w:author="Chris Johnson" w:date="2016-03-18T16:56:00Z">
        <w:del w:id="550" w:author="Chris Johnson" w:date="2016-04-14T11:36:00Z">
          <w:r w:rsidDel="0083579A">
            <w:delText>Division – show currency rates as a rate to divide figures by</w:delText>
          </w:r>
        </w:del>
      </w:moveFrom>
    </w:p>
    <w:p w14:paraId="30C11450" w14:textId="1B98B723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551" w:author="Chris Johnson" w:date="2016-04-14T11:36:00Z"/>
          <w:moveFrom w:id="552" w:author="Chris Johnson" w:date="2016-03-18T16:56:00Z"/>
        </w:rPr>
      </w:pPr>
      <w:moveFrom w:id="553" w:author="Chris Johnson" w:date="2016-03-18T16:56:00Z">
        <w:del w:id="554" w:author="Chris Johnson" w:date="2016-04-14T11:36:00Z">
          <w:r w:rsidDel="0083579A">
            <w:delText>Muliply – show currency rates as a rate to divide figures by</w:delText>
          </w:r>
        </w:del>
      </w:moveFrom>
    </w:p>
    <w:p w14:paraId="7A34FBE1" w14:textId="4CB668B2" w:rsidR="00A42497" w:rsidDel="0083579A" w:rsidRDefault="00A42497" w:rsidP="00A42497">
      <w:pPr>
        <w:rPr>
          <w:del w:id="555" w:author="Chris Johnson" w:date="2016-04-14T11:36:00Z"/>
          <w:moveFrom w:id="556" w:author="Chris Johnson" w:date="2016-03-18T16:56:00Z"/>
        </w:rPr>
      </w:pPr>
    </w:p>
    <w:p w14:paraId="5DAFD721" w14:textId="53BBA3E8" w:rsidR="00A42497" w:rsidDel="0083579A" w:rsidRDefault="00A42497" w:rsidP="00A42497">
      <w:pPr>
        <w:rPr>
          <w:del w:id="557" w:author="Chris Johnson" w:date="2016-04-14T11:36:00Z"/>
          <w:moveFrom w:id="558" w:author="Chris Johnson" w:date="2016-03-18T16:56:00Z"/>
        </w:rPr>
      </w:pPr>
      <w:moveFrom w:id="559" w:author="Chris Johnson" w:date="2016-03-18T16:56:00Z">
        <w:del w:id="560" w:author="Chris Johnson" w:date="2016-04-14T11:36:00Z">
          <w:r w:rsidDel="0083579A">
            <w:delText>Final Report</w:delText>
          </w:r>
        </w:del>
      </w:moveFrom>
    </w:p>
    <w:p w14:paraId="3DDCF883" w14:textId="4FF378EA" w:rsidR="00705D08" w:rsidDel="0083579A" w:rsidRDefault="00170FE8" w:rsidP="00705D08">
      <w:pPr>
        <w:rPr>
          <w:del w:id="561" w:author="Chris Johnson" w:date="2016-04-14T11:36:00Z"/>
        </w:rPr>
      </w:pPr>
      <w:moveFrom w:id="562" w:author="Chris Johnson" w:date="2016-03-18T16:56:00Z">
        <w:del w:id="563" w:author="Chris Johnson" w:date="2016-04-14T11:36:00Z">
          <w:r w:rsidDel="0083579A">
            <w:rPr>
              <w:noProof/>
              <w:lang w:eastAsia="en-GB"/>
            </w:rPr>
            <w:drawing>
              <wp:inline distT="0" distB="0" distL="0" distR="0" wp14:anchorId="25B890B3" wp14:editId="3493ED48">
                <wp:extent cx="6645910" cy="3085465"/>
                <wp:effectExtent l="19050" t="19050" r="21590" b="19685"/>
                <wp:docPr id="58" name="Pictur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0854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477"/>
      <w:del w:id="564" w:author="Chris Johnson" w:date="2016-03-18T16:55:00Z">
        <w:r w:rsidR="00705D08" w:rsidDel="009004E7">
          <w:br w:type="page"/>
        </w:r>
      </w:del>
    </w:p>
    <w:p w14:paraId="33870358" w14:textId="7E8AC6A5" w:rsidR="0083579A" w:rsidRDefault="0083579A" w:rsidP="0083579A">
      <w:pPr>
        <w:pStyle w:val="Heading2"/>
        <w:rPr>
          <w:ins w:id="565" w:author="Chris Johnson" w:date="2016-04-14T11:28:00Z"/>
        </w:rPr>
      </w:pPr>
      <w:bookmarkStart w:id="566" w:name="_Toc448397470"/>
      <w:ins w:id="567" w:author="Chris Johnson" w:date="2016-04-14T11:29:00Z">
        <w:r>
          <w:lastRenderedPageBreak/>
          <w:t>GL Center Summary</w:t>
        </w:r>
      </w:ins>
      <w:bookmarkEnd w:id="56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568" w:author="Chris Johnson" w:date="2016-04-14T11:28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ns w:id="569" w:author="Chris Johnson" w:date="2016-04-14T11:28:00Z"/>
                <w:i w:val="0"/>
              </w:rPr>
            </w:pPr>
            <w:ins w:id="570" w:author="Chris Johnson" w:date="2016-04-14T11:28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71" w:author="Chris Johnson" w:date="2016-04-14T11:28:00Z"/>
              </w:rPr>
            </w:pPr>
            <w:ins w:id="572" w:author="Chris Johnson" w:date="2016-04-14T11:29:00Z">
              <w:r>
                <w:t xml:space="preserve">Allow </w:t>
              </w:r>
            </w:ins>
            <w:ins w:id="573" w:author="Chris Johnson" w:date="2016-04-14T11:41:00Z">
              <w:r>
                <w:t>easy querying of GL items, such as current assets and cash</w:t>
              </w:r>
            </w:ins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574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ns w:id="575" w:author="Chris Johnson" w:date="2016-04-14T11:28:00Z"/>
                <w:i w:val="0"/>
              </w:rPr>
            </w:pPr>
            <w:ins w:id="576" w:author="Chris Johnson" w:date="2016-04-14T11:28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77" w:author="Chris Johnson" w:date="2016-04-14T11:28:00Z"/>
              </w:rPr>
            </w:pPr>
            <w:ins w:id="578" w:author="Chris Johnson" w:date="2016-04-14T11:29:00Z">
              <w:r>
                <w:t>Greg Weaver</w:t>
              </w:r>
            </w:ins>
          </w:p>
        </w:tc>
      </w:tr>
      <w:tr w:rsidR="0083579A" w:rsidRPr="00041215" w14:paraId="29B93652" w14:textId="77777777" w:rsidTr="00DA1D2B">
        <w:trPr>
          <w:ins w:id="579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ns w:id="580" w:author="Chris Johnson" w:date="2016-04-14T11:28:00Z"/>
                <w:i w:val="0"/>
              </w:rPr>
            </w:pPr>
            <w:ins w:id="581" w:author="Chris Johnson" w:date="2016-04-14T11:28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82" w:author="Chris Johnson" w:date="2016-04-14T11:28:00Z"/>
              </w:rPr>
            </w:pPr>
            <w:ins w:id="583" w:author="Chris Johnson" w:date="2016-04-14T11:28:00Z">
              <w:r>
                <w:t>N/A</w:t>
              </w:r>
            </w:ins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584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ns w:id="585" w:author="Chris Johnson" w:date="2016-04-14T11:28:00Z"/>
                <w:i w:val="0"/>
              </w:rPr>
            </w:pPr>
            <w:ins w:id="586" w:author="Chris Johnson" w:date="2016-04-14T11:28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87" w:author="Chris Johnson" w:date="2016-04-14T11:28:00Z"/>
              </w:rPr>
            </w:pPr>
            <w:ins w:id="588" w:author="Chris Johnson" w:date="2016-04-14T11:28:00Z">
              <w:r>
                <w:t>N/A</w:t>
              </w:r>
            </w:ins>
          </w:p>
        </w:tc>
      </w:tr>
    </w:tbl>
    <w:p w14:paraId="3CD67B8B" w14:textId="77777777" w:rsidR="0083579A" w:rsidRDefault="0083579A" w:rsidP="0083579A">
      <w:pPr>
        <w:rPr>
          <w:ins w:id="589" w:author="Chris Johnson" w:date="2016-04-14T11:28:00Z"/>
        </w:rPr>
      </w:pPr>
    </w:p>
    <w:p w14:paraId="0B4E52D9" w14:textId="4722AAEE" w:rsidR="0083579A" w:rsidRDefault="0083579A" w:rsidP="0083579A">
      <w:pPr>
        <w:rPr>
          <w:ins w:id="590" w:author="Chris Johnson" w:date="2016-04-14T11:28:00Z"/>
        </w:rPr>
      </w:pPr>
      <w:ins w:id="591" w:author="Chris Johnson" w:date="2016-04-14T11:35:00Z">
        <w:r>
          <w:rPr>
            <w:noProof/>
            <w:lang w:eastAsia="en-GB"/>
          </w:rPr>
          <w:drawing>
            <wp:anchor distT="0" distB="0" distL="114300" distR="114300" simplePos="0" relativeHeight="251704320" behindDoc="0" locked="0" layoutInCell="1" allowOverlap="1" wp14:anchorId="66FFC4D9" wp14:editId="14EE7428">
              <wp:simplePos x="0" y="0"/>
              <wp:positionH relativeFrom="margin">
                <wp:align>right</wp:align>
              </wp:positionH>
              <wp:positionV relativeFrom="paragraph">
                <wp:posOffset>8255</wp:posOffset>
              </wp:positionV>
              <wp:extent cx="3493135" cy="3413125"/>
              <wp:effectExtent l="19050" t="19050" r="12065" b="15875"/>
              <wp:wrapSquare wrapText="bothSides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93135" cy="341312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592" w:author="Chris Johnson" w:date="2016-04-14T11:28:00Z">
        <w:r>
          <w:t>Parameters</w:t>
        </w:r>
        <w:r w:rsidRPr="009004E7">
          <w:t xml:space="preserve"> </w:t>
        </w:r>
      </w:ins>
    </w:p>
    <w:p w14:paraId="56CD1005" w14:textId="77777777" w:rsidR="0083579A" w:rsidRDefault="0083579A" w:rsidP="0083579A">
      <w:pPr>
        <w:rPr>
          <w:ins w:id="593" w:author="Chris Johnson" w:date="2016-04-14T11:28:00Z"/>
        </w:rPr>
      </w:pPr>
      <w:ins w:id="594" w:author="Chris Johnson" w:date="2016-04-14T11:28:00Z">
        <w:r>
          <w:t>These are filters picked before running the report</w:t>
        </w:r>
      </w:ins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  <w:rPr>
          <w:ins w:id="595" w:author="Chris Johnson" w:date="2016-04-14T11:35:00Z"/>
        </w:rPr>
      </w:pPr>
      <w:ins w:id="596" w:author="Chris Johnson" w:date="2016-04-14T11:35:00Z">
        <w:r>
          <w:t>DetailLevel</w:t>
        </w:r>
      </w:ins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  <w:rPr>
          <w:ins w:id="597" w:author="Chris Johnson" w:date="2016-04-14T11:35:00Z"/>
        </w:rPr>
      </w:pPr>
      <w:ins w:id="598" w:author="Chris Johnson" w:date="2016-04-14T11:35:00Z">
        <w:r>
          <w:t>Year – only show one figure for the year for each company</w:t>
        </w:r>
      </w:ins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  <w:rPr>
          <w:ins w:id="599" w:author="Chris Johnson" w:date="2016-04-14T11:36:00Z"/>
        </w:rPr>
      </w:pPr>
      <w:ins w:id="600" w:author="Chris Johnson" w:date="2016-04-14T11:36:00Z">
        <w:r>
          <w:t>GlCode – show the summed entries for each GlCode in each company</w:t>
        </w:r>
      </w:ins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  <w:rPr>
          <w:ins w:id="601" w:author="Chris Johnson" w:date="2016-04-14T11:37:00Z"/>
        </w:rPr>
      </w:pPr>
      <w:ins w:id="602" w:author="Chris Johnson" w:date="2016-04-14T11:37:00Z">
        <w:r>
          <w:t>Period – show the summed entries for each period, per GlCode and company</w:t>
        </w:r>
      </w:ins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  <w:rPr>
          <w:ins w:id="603" w:author="Chris Johnson" w:date="2016-04-14T11:35:00Z"/>
        </w:rPr>
      </w:pPr>
      <w:ins w:id="604" w:author="Chris Johnson" w:date="2016-04-14T11:37:00Z">
        <w:r>
          <w:t>Journal – show the journal lines</w:t>
        </w:r>
      </w:ins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  <w:rPr>
          <w:ins w:id="605" w:author="Chris Johnson" w:date="2016-04-14T11:37:00Z"/>
        </w:rPr>
      </w:pPr>
      <w:ins w:id="606" w:author="Chris Johnson" w:date="2016-04-14T11:37:00Z">
        <w:r>
          <w:t>First GlCode</w:t>
        </w:r>
      </w:ins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  <w:rPr>
          <w:ins w:id="607" w:author="Chris Johnson" w:date="2016-04-14T11:37:00Z"/>
        </w:rPr>
      </w:pPr>
      <w:ins w:id="608" w:author="Chris Johnson" w:date="2016-04-14T11:37:00Z">
        <w:r>
          <w:t>Choose the start of the Gl range to query</w:t>
        </w:r>
      </w:ins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  <w:rPr>
          <w:ins w:id="609" w:author="Chris Johnson" w:date="2016-04-14T11:38:00Z"/>
        </w:rPr>
      </w:pPr>
      <w:ins w:id="610" w:author="Chris Johnson" w:date="2016-04-14T11:37:00Z">
        <w:r>
          <w:t>Last GlCode</w:t>
        </w:r>
      </w:ins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  <w:rPr>
          <w:ins w:id="611" w:author="Chris Johnson" w:date="2016-04-14T11:38:00Z"/>
        </w:rPr>
      </w:pPr>
      <w:ins w:id="612" w:author="Chris Johnson" w:date="2016-04-14T11:38:00Z">
        <w:r>
          <w:t>Choose the start of the Gl range to query</w:t>
        </w:r>
      </w:ins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  <w:rPr>
          <w:ins w:id="613" w:author="Chris Johnson" w:date="2016-04-14T11:38:00Z"/>
        </w:rPr>
      </w:pPr>
      <w:ins w:id="614" w:author="Chris Johnson" w:date="2016-04-14T11:38:00Z">
        <w:r>
          <w:t>Enter Year</w:t>
        </w:r>
      </w:ins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  <w:rPr>
          <w:ins w:id="615" w:author="Chris Johnson" w:date="2016-04-14T11:38:00Z"/>
        </w:rPr>
      </w:pPr>
      <w:ins w:id="616" w:author="Chris Johnson" w:date="2016-04-14T11:38:00Z">
        <w:r>
          <w:t>Choose year to query</w:t>
        </w:r>
      </w:ins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  <w:rPr>
          <w:ins w:id="617" w:author="Chris Johnson" w:date="2016-04-14T11:38:00Z"/>
        </w:rPr>
      </w:pPr>
      <w:ins w:id="618" w:author="Chris Johnson" w:date="2016-04-14T11:38:00Z">
        <w:r>
          <w:t>Enter Period</w:t>
        </w:r>
      </w:ins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  <w:rPr>
          <w:ins w:id="619" w:author="Chris Johnson" w:date="2016-04-14T11:38:00Z"/>
        </w:rPr>
      </w:pPr>
      <w:ins w:id="620" w:author="Chris Johnson" w:date="2016-04-14T11:38:00Z">
        <w:r>
          <w:t>Choose periods to query (for Q1, add 0, 1, 2, 3</w:t>
        </w:r>
      </w:ins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  <w:rPr>
          <w:ins w:id="621" w:author="Chris Johnson" w:date="2016-04-14T11:28:00Z"/>
        </w:rPr>
      </w:pPr>
      <w:ins w:id="622" w:author="Chris Johnson" w:date="2016-04-14T11:28:00Z">
        <w:r>
          <w:t>Company</w:t>
        </w:r>
      </w:ins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  <w:rPr>
          <w:ins w:id="623" w:author="Chris Johnson" w:date="2016-04-14T11:28:00Z"/>
        </w:rPr>
      </w:pPr>
      <w:ins w:id="624" w:author="Chris Johnson" w:date="2016-04-14T11:28:00Z">
        <w:r>
          <w:t>The Syspro company ID to run against (PBL = 10)</w:t>
        </w:r>
      </w:ins>
      <w:ins w:id="625" w:author="Chris Johnson" w:date="2016-04-14T11:39:00Z">
        <w:r>
          <w:t xml:space="preserve"> </w:t>
        </w:r>
      </w:ins>
      <w:ins w:id="626" w:author="Chris Johnson" w:date="2016-04-14T11:40:00Z">
        <w:r>
          <w:t>–</w:t>
        </w:r>
      </w:ins>
      <w:ins w:id="627" w:author="Chris Johnson" w:date="2016-04-14T11:39:00Z">
        <w:r>
          <w:t xml:space="preserve"> if </w:t>
        </w:r>
      </w:ins>
      <w:ins w:id="628" w:author="Chris Johnson" w:date="2016-04-14T11:40:00Z">
        <w:r>
          <w:t>no company is selected then all companies will be shown</w:t>
        </w:r>
      </w:ins>
    </w:p>
    <w:p w14:paraId="1FC1CB29" w14:textId="77777777" w:rsidR="0083579A" w:rsidRDefault="0083579A" w:rsidP="0083579A">
      <w:pPr>
        <w:rPr>
          <w:ins w:id="629" w:author="Chris Johnson" w:date="2016-04-14T11:28:00Z"/>
        </w:rPr>
      </w:pPr>
    </w:p>
    <w:p w14:paraId="689B9A84" w14:textId="77777777" w:rsidR="0083579A" w:rsidRDefault="0083579A" w:rsidP="0083579A">
      <w:pPr>
        <w:rPr>
          <w:ins w:id="630" w:author="Chris Johnson" w:date="2016-04-14T11:28:00Z"/>
        </w:rPr>
      </w:pPr>
      <w:ins w:id="631" w:author="Chris Johnson" w:date="2016-04-14T11:28:00Z">
        <w:r>
          <w:t>Final Report</w:t>
        </w:r>
      </w:ins>
    </w:p>
    <w:p w14:paraId="3483A3C1" w14:textId="1099D54B" w:rsidR="0083579A" w:rsidRDefault="0083579A" w:rsidP="0083579A">
      <w:pPr>
        <w:rPr>
          <w:ins w:id="632" w:author="Chris Johnson" w:date="2016-04-14T11:29:00Z"/>
        </w:rPr>
      </w:pPr>
      <w:ins w:id="633" w:author="Chris Johnson" w:date="2016-04-14T11:41:00Z">
        <w:r>
          <w:rPr>
            <w:noProof/>
            <w:lang w:eastAsia="en-GB"/>
          </w:rPr>
          <w:drawing>
            <wp:inline distT="0" distB="0" distL="0" distR="0" wp14:anchorId="78986905" wp14:editId="0F61D56D">
              <wp:extent cx="6645910" cy="1828800"/>
              <wp:effectExtent l="19050" t="19050" r="21590" b="19050"/>
              <wp:docPr id="85" name="Picture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82880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9D40759" w14:textId="77777777" w:rsidR="0083579A" w:rsidRDefault="0083579A">
      <w:pPr>
        <w:rPr>
          <w:ins w:id="634" w:author="Chris Johnson" w:date="2016-04-14T11:29:00Z"/>
        </w:rPr>
      </w:pPr>
      <w:ins w:id="635" w:author="Chris Johnson" w:date="2016-04-14T11:29:00Z">
        <w:r>
          <w:br w:type="page"/>
        </w:r>
      </w:ins>
    </w:p>
    <w:p w14:paraId="6136862A" w14:textId="77777777" w:rsidR="009004E7" w:rsidRDefault="009004E7" w:rsidP="009004E7">
      <w:pPr>
        <w:pStyle w:val="Heading2"/>
        <w:rPr>
          <w:ins w:id="636" w:author="Chris Johnson" w:date="2016-03-18T16:50:00Z"/>
        </w:rPr>
      </w:pPr>
      <w:bookmarkStart w:id="637" w:name="_Toc448397471"/>
      <w:ins w:id="638" w:author="Chris Johnson" w:date="2016-03-18T16:51:00Z">
        <w:r>
          <w:lastRenderedPageBreak/>
          <w:t>General Ledger Journal Entries</w:t>
        </w:r>
      </w:ins>
      <w:bookmarkEnd w:id="6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435298DC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639" w:author="Chris Johnson" w:date="2016-03-18T16:5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C5EB87" w14:textId="77777777" w:rsidR="009004E7" w:rsidRPr="00041215" w:rsidRDefault="009004E7" w:rsidP="00412991">
            <w:pPr>
              <w:rPr>
                <w:ins w:id="640" w:author="Chris Johnson" w:date="2016-03-18T16:50:00Z"/>
                <w:i w:val="0"/>
              </w:rPr>
            </w:pPr>
            <w:ins w:id="641" w:author="Chris Johnson" w:date="2016-03-18T16:5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5AE94D98" w14:textId="77777777" w:rsidR="009004E7" w:rsidRPr="00041215" w:rsidRDefault="009004E7" w:rsidP="009004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42" w:author="Chris Johnson" w:date="2016-03-18T16:50:00Z"/>
              </w:rPr>
            </w:pPr>
            <w:ins w:id="643" w:author="Chris Johnson" w:date="2016-03-18T16:50:00Z">
              <w:r>
                <w:t xml:space="preserve">Details of </w:t>
              </w:r>
            </w:ins>
            <w:ins w:id="644" w:author="Chris Johnson" w:date="2016-03-18T16:55:00Z">
              <w:r>
                <w:t>journal entries that can be exported to excel for further queries</w:t>
              </w:r>
            </w:ins>
          </w:p>
        </w:tc>
      </w:tr>
      <w:tr w:rsidR="009004E7" w:rsidRPr="00041215" w14:paraId="28BDF2A7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645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BF0531" w14:textId="77777777" w:rsidR="009004E7" w:rsidRPr="00041215" w:rsidRDefault="009004E7" w:rsidP="00412991">
            <w:pPr>
              <w:rPr>
                <w:ins w:id="646" w:author="Chris Johnson" w:date="2016-03-18T16:50:00Z"/>
                <w:i w:val="0"/>
              </w:rPr>
            </w:pPr>
            <w:ins w:id="647" w:author="Chris Johnson" w:date="2016-03-18T16:5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536F76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48" w:author="Chris Johnson" w:date="2016-03-18T16:50:00Z"/>
              </w:rPr>
            </w:pPr>
            <w:ins w:id="649" w:author="Chris Johnson" w:date="2016-03-18T16:52:00Z">
              <w:r>
                <w:t>Bianca Vasquez</w:t>
              </w:r>
            </w:ins>
          </w:p>
        </w:tc>
      </w:tr>
      <w:tr w:rsidR="009004E7" w:rsidRPr="00041215" w14:paraId="288F413E" w14:textId="77777777" w:rsidTr="00412991">
        <w:trPr>
          <w:ins w:id="650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12A80B" w14:textId="77777777" w:rsidR="009004E7" w:rsidRPr="00041215" w:rsidRDefault="009004E7" w:rsidP="00412991">
            <w:pPr>
              <w:rPr>
                <w:ins w:id="651" w:author="Chris Johnson" w:date="2016-03-18T16:50:00Z"/>
                <w:i w:val="0"/>
              </w:rPr>
            </w:pPr>
            <w:ins w:id="652" w:author="Chris Johnson" w:date="2016-03-18T16:5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8C56A63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53" w:author="Chris Johnson" w:date="2016-03-18T16:50:00Z"/>
              </w:rPr>
            </w:pPr>
            <w:ins w:id="654" w:author="Chris Johnson" w:date="2016-03-18T16:50:00Z">
              <w:r>
                <w:t>N/A</w:t>
              </w:r>
            </w:ins>
          </w:p>
        </w:tc>
      </w:tr>
      <w:tr w:rsidR="009004E7" w:rsidRPr="00041215" w14:paraId="5C14AE64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655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C6A2DF" w14:textId="77777777" w:rsidR="009004E7" w:rsidRPr="00041215" w:rsidRDefault="009004E7" w:rsidP="00412991">
            <w:pPr>
              <w:rPr>
                <w:ins w:id="656" w:author="Chris Johnson" w:date="2016-03-18T16:50:00Z"/>
                <w:i w:val="0"/>
              </w:rPr>
            </w:pPr>
            <w:ins w:id="657" w:author="Chris Johnson" w:date="2016-03-18T16:5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5162F31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58" w:author="Chris Johnson" w:date="2016-03-18T16:50:00Z"/>
              </w:rPr>
            </w:pPr>
            <w:ins w:id="659" w:author="Chris Johnson" w:date="2016-03-18T16:50:00Z">
              <w:r>
                <w:t>N/A</w:t>
              </w:r>
            </w:ins>
          </w:p>
        </w:tc>
      </w:tr>
    </w:tbl>
    <w:p w14:paraId="207327E5" w14:textId="77777777" w:rsidR="009004E7" w:rsidRDefault="009004E7" w:rsidP="009004E7">
      <w:pPr>
        <w:rPr>
          <w:ins w:id="660" w:author="Chris Johnson" w:date="2016-03-18T16:50:00Z"/>
        </w:rPr>
      </w:pPr>
    </w:p>
    <w:p w14:paraId="7CCE2F70" w14:textId="77777777" w:rsidR="009004E7" w:rsidRDefault="009004E7" w:rsidP="009004E7">
      <w:pPr>
        <w:rPr>
          <w:ins w:id="661" w:author="Chris Johnson" w:date="2016-03-18T16:50:00Z"/>
        </w:rPr>
      </w:pPr>
      <w:ins w:id="662" w:author="Chris Johnson" w:date="2016-03-18T16:52:00Z">
        <w:r>
          <w:rPr>
            <w:noProof/>
            <w:lang w:eastAsia="en-GB"/>
          </w:rPr>
          <w:drawing>
            <wp:anchor distT="0" distB="0" distL="114300" distR="114300" simplePos="0" relativeHeight="251697152" behindDoc="0" locked="0" layoutInCell="1" allowOverlap="1" wp14:anchorId="2A02BD39" wp14:editId="4621F3EC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4058285" cy="3058160"/>
              <wp:effectExtent l="0" t="0" r="0" b="8890"/>
              <wp:wrapSquare wrapText="bothSides"/>
              <wp:docPr id="76" name="Picture 76" descr="C:\Users\cjohnson\AppData\Local\Temp\SNAGHTML163a3ea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cjohnson\AppData\Local\Temp\SNAGHTML163a3ea3.PNG"/>
                      <pic:cNvPicPr>
                        <a:picLocks noChangeAspect="1" noChangeArrowheads="1"/>
                      </pic:cNvPicPr>
                    </pic:nvPicPr>
                    <pic:blipFill>
                      <a:blip r:embed="rId5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58285" cy="3058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663" w:author="Chris Johnson" w:date="2016-03-18T16:50:00Z">
        <w:r>
          <w:t>Parameters</w:t>
        </w:r>
      </w:ins>
      <w:ins w:id="664" w:author="Chris Johnson" w:date="2016-03-18T16:52:00Z">
        <w:r w:rsidRPr="009004E7">
          <w:t xml:space="preserve"> </w:t>
        </w:r>
      </w:ins>
    </w:p>
    <w:p w14:paraId="0CFEE52F" w14:textId="77777777" w:rsidR="009004E7" w:rsidRDefault="009004E7" w:rsidP="009004E7">
      <w:pPr>
        <w:rPr>
          <w:ins w:id="665" w:author="Chris Johnson" w:date="2016-03-18T16:50:00Z"/>
        </w:rPr>
      </w:pPr>
      <w:ins w:id="666" w:author="Chris Johnson" w:date="2016-03-18T16:50:00Z">
        <w:r>
          <w:t>These are filters picked before running the report</w:t>
        </w:r>
      </w:ins>
    </w:p>
    <w:p w14:paraId="29AAFB8A" w14:textId="77777777" w:rsidR="009004E7" w:rsidRDefault="009004E7" w:rsidP="009004E7">
      <w:pPr>
        <w:pStyle w:val="ListParagraph"/>
        <w:numPr>
          <w:ilvl w:val="0"/>
          <w:numId w:val="1"/>
        </w:numPr>
        <w:rPr>
          <w:ins w:id="667" w:author="Chris Johnson" w:date="2016-03-18T16:52:00Z"/>
        </w:rPr>
      </w:pPr>
      <w:ins w:id="668" w:author="Chris Johnson" w:date="2016-03-18T16:52:00Z">
        <w:r>
          <w:t>Company</w:t>
        </w:r>
      </w:ins>
    </w:p>
    <w:p w14:paraId="1F80B134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69" w:author="Chris Johnson" w:date="2016-03-18T16:52:00Z"/>
        </w:rPr>
      </w:pPr>
      <w:ins w:id="670" w:author="Chris Johnson" w:date="2016-03-18T16:52:00Z">
        <w:r>
          <w:t>The Syspro company ID to run against (PBL = 10)</w:t>
        </w:r>
      </w:ins>
    </w:p>
    <w:p w14:paraId="271AEA17" w14:textId="77777777" w:rsidR="009004E7" w:rsidRDefault="009004E7" w:rsidP="009004E7">
      <w:pPr>
        <w:pStyle w:val="ListParagraph"/>
        <w:numPr>
          <w:ilvl w:val="0"/>
          <w:numId w:val="1"/>
        </w:numPr>
        <w:rPr>
          <w:ins w:id="671" w:author="Chris Johnson" w:date="2016-03-18T16:50:00Z"/>
        </w:rPr>
      </w:pPr>
      <w:ins w:id="672" w:author="Chris Johnson" w:date="2016-03-18T16:53:00Z">
        <w:r>
          <w:t>Level of detail to be shown</w:t>
        </w:r>
      </w:ins>
    </w:p>
    <w:p w14:paraId="4E9331CC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73" w:author="Chris Johnson" w:date="2016-03-18T16:53:00Z"/>
        </w:rPr>
      </w:pPr>
      <w:ins w:id="674" w:author="Chris Johnson" w:date="2016-03-18T16:53:00Z">
        <w:r>
          <w:t>Year = only show a line per year</w:t>
        </w:r>
      </w:ins>
    </w:p>
    <w:p w14:paraId="7FEA36D9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75" w:author="Chris Johnson" w:date="2016-03-18T16:53:00Z"/>
        </w:rPr>
      </w:pPr>
      <w:ins w:id="676" w:author="Chris Johnson" w:date="2016-03-18T16:53:00Z">
        <w:r>
          <w:t>Period = show year and a line per period</w:t>
        </w:r>
      </w:ins>
    </w:p>
    <w:p w14:paraId="57471792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77" w:author="Chris Johnson" w:date="2016-03-18T16:53:00Z"/>
        </w:rPr>
      </w:pPr>
      <w:ins w:id="678" w:author="Chris Johnson" w:date="2016-03-18T16:53:00Z">
        <w:r>
          <w:t>Journal = show year, period and a summary of each journal</w:t>
        </w:r>
      </w:ins>
    </w:p>
    <w:p w14:paraId="5D6015E0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79" w:author="Chris Johnson" w:date="2016-03-18T16:54:00Z"/>
        </w:rPr>
      </w:pPr>
      <w:ins w:id="680" w:author="Chris Johnson" w:date="2016-03-18T16:54:00Z">
        <w:r>
          <w:t>Year = which GL year to query</w:t>
        </w:r>
      </w:ins>
    </w:p>
    <w:p w14:paraId="4A342A69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681" w:author="Chris Johnson" w:date="2016-03-18T16:50:00Z"/>
        </w:rPr>
      </w:pPr>
      <w:ins w:id="682" w:author="Chris Johnson" w:date="2016-03-18T16:54:00Z">
        <w:r>
          <w:t>Enter Period = which GL period to query</w:t>
        </w:r>
      </w:ins>
    </w:p>
    <w:p w14:paraId="4E4BD789" w14:textId="77777777" w:rsidR="009004E7" w:rsidRDefault="009004E7" w:rsidP="009004E7">
      <w:pPr>
        <w:rPr>
          <w:ins w:id="683" w:author="Chris Johnson" w:date="2016-03-18T16:50:00Z"/>
        </w:rPr>
      </w:pPr>
    </w:p>
    <w:p w14:paraId="4E9870FE" w14:textId="77777777" w:rsidR="009004E7" w:rsidRDefault="009004E7" w:rsidP="009004E7">
      <w:pPr>
        <w:rPr>
          <w:ins w:id="684" w:author="Chris Johnson" w:date="2016-03-18T16:55:00Z"/>
        </w:rPr>
      </w:pPr>
      <w:ins w:id="685" w:author="Chris Johnson" w:date="2016-03-18T16:50:00Z">
        <w:r>
          <w:t>Final Report</w:t>
        </w:r>
      </w:ins>
    </w:p>
    <w:p w14:paraId="4933B264" w14:textId="77777777" w:rsidR="009004E7" w:rsidRDefault="009004E7" w:rsidP="009004E7">
      <w:pPr>
        <w:rPr>
          <w:ins w:id="686" w:author="Chris Johnson" w:date="2016-03-18T16:55:00Z"/>
        </w:rPr>
      </w:pPr>
      <w:ins w:id="687" w:author="Chris Johnson" w:date="2016-03-18T16:55:00Z">
        <w:r>
          <w:rPr>
            <w:noProof/>
            <w:lang w:eastAsia="en-GB"/>
          </w:rPr>
          <w:drawing>
            <wp:inline distT="0" distB="0" distL="0" distR="0" wp14:anchorId="1F9771C3" wp14:editId="0FF41531">
              <wp:extent cx="6645910" cy="1896110"/>
              <wp:effectExtent l="19050" t="19050" r="21590" b="27940"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89611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F4F724E" w14:textId="77777777" w:rsidR="009004E7" w:rsidRDefault="009004E7" w:rsidP="009004E7">
      <w:pPr>
        <w:rPr>
          <w:ins w:id="688" w:author="Chris Johnson" w:date="2016-03-18T16:55:00Z"/>
        </w:rPr>
      </w:pPr>
      <w:ins w:id="689" w:author="Chris Johnson" w:date="2016-03-18T16:55:00Z">
        <w:r>
          <w:br w:type="page"/>
        </w:r>
      </w:ins>
    </w:p>
    <w:p w14:paraId="05E0FB39" w14:textId="77777777" w:rsidR="00BA7CB5" w:rsidRDefault="00BA7CB5" w:rsidP="009004E7">
      <w:pPr>
        <w:pStyle w:val="Heading2"/>
      </w:pPr>
      <w:bookmarkStart w:id="690" w:name="_Toc448397472"/>
      <w:r>
        <w:lastRenderedPageBreak/>
        <w:t>GRN Unpaid Assets</w:t>
      </w:r>
      <w:bookmarkEnd w:id="69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Prometic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77777777" w:rsidR="00A42497" w:rsidRDefault="00A42497" w:rsidP="004F6BE5"/>
    <w:p w14:paraId="4514F135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21DDB9FE" wp14:editId="5234F9CC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6667" cy="1990476"/>
            <wp:effectExtent l="19050" t="19050" r="10160" b="101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F764583" w14:textId="77777777" w:rsidR="00750D08" w:rsidRDefault="00750D08" w:rsidP="00750D08">
      <w:r>
        <w:t>These are filters picked before running the report</w:t>
      </w:r>
    </w:p>
    <w:p w14:paraId="0755827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67ADAD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22A01C8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YYYYMM</w:t>
      </w:r>
    </w:p>
    <w:p w14:paraId="00933EC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GL Period to run against</w:t>
      </w:r>
    </w:p>
    <w:p w14:paraId="2BDC526D" w14:textId="77777777" w:rsidR="00170FE8" w:rsidRDefault="00170FE8" w:rsidP="004F6BE5"/>
    <w:p w14:paraId="3E52FC49" w14:textId="77777777" w:rsidR="00170FE8" w:rsidRDefault="00A42497" w:rsidP="004F6BE5">
      <w:r>
        <w:t>Final Report</w:t>
      </w:r>
    </w:p>
    <w:p w14:paraId="10A555F3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55FED9C" wp14:editId="5C2B6617">
            <wp:extent cx="6645910" cy="2299970"/>
            <wp:effectExtent l="19050" t="19050" r="21590" b="241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31DF09C5" w14:textId="77777777" w:rsidR="00BA7CB5" w:rsidRDefault="00BA7CB5" w:rsidP="00BA7CB5">
      <w:pPr>
        <w:pStyle w:val="Heading2"/>
      </w:pPr>
      <w:bookmarkStart w:id="691" w:name="_Toc448397473"/>
      <w:r>
        <w:lastRenderedPageBreak/>
        <w:t>Inventory in Inspection</w:t>
      </w:r>
      <w:bookmarkEnd w:id="69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692" w:name="_Toc448397474"/>
      <w:r>
        <w:lastRenderedPageBreak/>
        <w:t>Labour Ledger Comparison</w:t>
      </w:r>
      <w:bookmarkEnd w:id="69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693" w:name="_Toc448397475"/>
      <w:r>
        <w:lastRenderedPageBreak/>
        <w:t>Lot Traceability</w:t>
      </w:r>
      <w:bookmarkEnd w:id="69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77777777" w:rsidR="004F6BE5" w:rsidRDefault="00750DDD" w:rsidP="004F6BE5">
      <w:commentRangeStart w:id="694"/>
      <w:ins w:id="695" w:author="Chris Johnson" w:date="2016-03-18T17:01:00Z">
        <w:r>
          <w:rPr>
            <w:noProof/>
            <w:lang w:eastAsia="en-GB"/>
          </w:rPr>
          <w:drawing>
            <wp:anchor distT="0" distB="0" distL="114300" distR="114300" simplePos="0" relativeHeight="251700224" behindDoc="0" locked="0" layoutInCell="1" allowOverlap="1" wp14:anchorId="6218208D" wp14:editId="52A5BCB4">
              <wp:simplePos x="0" y="0"/>
              <wp:positionH relativeFrom="margin">
                <wp:posOffset>3536315</wp:posOffset>
              </wp:positionH>
              <wp:positionV relativeFrom="paragraph">
                <wp:posOffset>6350</wp:posOffset>
              </wp:positionV>
              <wp:extent cx="3108325" cy="2087245"/>
              <wp:effectExtent l="19050" t="19050" r="15875" b="27305"/>
              <wp:wrapSquare wrapText="bothSides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6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0118"/>
                      <a:stretch/>
                    </pic:blipFill>
                    <pic:spPr bwMode="auto">
                      <a:xfrm>
                        <a:off x="0" y="0"/>
                        <a:ext cx="3108325" cy="208724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commentRangeEnd w:id="694"/>
      <w:ins w:id="696" w:author="Chris Johnson" w:date="2016-03-18T17:02:00Z">
        <w:r>
          <w:rPr>
            <w:rStyle w:val="CommentReference"/>
          </w:rPr>
          <w:commentReference w:id="694"/>
        </w:r>
      </w:ins>
      <w:del w:id="697" w:author="Chris Johnson" w:date="2016-03-18T17:01:00Z">
        <w:r w:rsidR="00C36C1B" w:rsidDel="00750DDD">
          <w:rPr>
            <w:noProof/>
            <w:lang w:eastAsia="en-GB"/>
          </w:rPr>
          <w:drawing>
            <wp:anchor distT="0" distB="0" distL="114300" distR="114300" simplePos="0" relativeHeight="251674624" behindDoc="0" locked="0" layoutInCell="1" allowOverlap="1" wp14:anchorId="7A5E1ACC" wp14:editId="0736F315">
              <wp:simplePos x="0" y="0"/>
              <wp:positionH relativeFrom="margin">
                <wp:align>right</wp:align>
              </wp:positionH>
              <wp:positionV relativeFrom="paragraph">
                <wp:posOffset>23590</wp:posOffset>
              </wp:positionV>
              <wp:extent cx="3723809" cy="2723809"/>
              <wp:effectExtent l="19050" t="19050" r="10160" b="19685"/>
              <wp:wrapSquare wrapText="bothSides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3809" cy="2723809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ins w:id="698" w:author="Chris Johnson" w:date="2016-03-18T17:01:00Z">
        <w:r w:rsidR="00750DDD">
          <w:t>/Batch</w:t>
        </w:r>
      </w:ins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ins w:id="699" w:author="Chris Johnson" w:date="2016-03-18T17:01:00Z">
        <w:r w:rsidR="00750DDD">
          <w:t xml:space="preserve">or Batch </w:t>
        </w:r>
      </w:ins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  <w:rPr>
          <w:ins w:id="700" w:author="Chris Johnson" w:date="2016-03-18T17:01:00Z"/>
        </w:r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ins w:id="701" w:author="Chris Johnson" w:date="2016-03-18T17:01:00Z">
        <w:r>
          <w:t xml:space="preserve">Batch </w:t>
        </w:r>
      </w:ins>
      <w:ins w:id="702" w:author="Chris Johnson" w:date="2016-03-18T17:02:00Z">
        <w:r>
          <w:t>–</w:t>
        </w:r>
      </w:ins>
      <w:ins w:id="703" w:author="Chris Johnson" w:date="2016-03-18T17:01:00Z">
        <w:r>
          <w:t xml:space="preserve"> search </w:t>
        </w:r>
      </w:ins>
      <w:ins w:id="704" w:author="Chris Johnson" w:date="2016-03-18T17:02:00Z">
        <w:r>
          <w:t>batch numbers</w:t>
        </w:r>
      </w:ins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  <w:rPr>
          <w:ins w:id="705" w:author="Chris Johnson" w:date="2016-04-08T12:51:00Z"/>
        </w:rPr>
      </w:pPr>
      <w:bookmarkStart w:id="706" w:name="_Toc448397476"/>
      <w:ins w:id="707" w:author="Chris Johnson" w:date="2016-04-08T12:51:00Z">
        <w:r>
          <w:lastRenderedPageBreak/>
          <w:t>Missing RI2 GLGroups</w:t>
        </w:r>
        <w:bookmarkEnd w:id="706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708" w:author="Chris Johnson" w:date="2016-04-08T12:51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ns w:id="709" w:author="Chris Johnson" w:date="2016-04-08T12:51:00Z"/>
                <w:i w:val="0"/>
              </w:rPr>
            </w:pPr>
            <w:ins w:id="710" w:author="Chris Johnson" w:date="2016-04-08T12:51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11" w:author="Chris Johnson" w:date="2016-04-08T12:51:00Z"/>
              </w:rPr>
            </w:pPr>
            <w:ins w:id="712" w:author="Chris Johnson" w:date="2016-04-08T12:53:00Z">
              <w:r>
                <w:t>Review of all GL Codes that are missing either a GLGroup or ReportIndex2 (for use in finance reports)</w:t>
              </w:r>
            </w:ins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713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ns w:id="714" w:author="Chris Johnson" w:date="2016-04-08T12:51:00Z"/>
                <w:i w:val="0"/>
              </w:rPr>
            </w:pPr>
            <w:ins w:id="715" w:author="Chris Johnson" w:date="2016-04-08T12:51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16" w:author="Chris Johnson" w:date="2016-04-08T12:51:00Z"/>
              </w:rPr>
            </w:pPr>
            <w:ins w:id="717" w:author="Chris Johnson" w:date="2016-04-08T12:51:00Z">
              <w:r>
                <w:t>Bianca Vasquez</w:t>
              </w:r>
            </w:ins>
          </w:p>
        </w:tc>
      </w:tr>
      <w:tr w:rsidR="007934C0" w:rsidRPr="00041215" w14:paraId="1260E49B" w14:textId="77777777" w:rsidTr="00397ACD">
        <w:trPr>
          <w:ins w:id="718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ns w:id="719" w:author="Chris Johnson" w:date="2016-04-08T12:51:00Z"/>
                <w:i w:val="0"/>
              </w:rPr>
            </w:pPr>
            <w:ins w:id="720" w:author="Chris Johnson" w:date="2016-04-08T12:51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21" w:author="Chris Johnson" w:date="2016-04-08T12:51:00Z"/>
              </w:rPr>
            </w:pPr>
            <w:ins w:id="722" w:author="Chris Johnson" w:date="2016-04-08T12:51:00Z">
              <w:r>
                <w:t>N/A</w:t>
              </w:r>
            </w:ins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723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ns w:id="724" w:author="Chris Johnson" w:date="2016-04-08T12:51:00Z"/>
                <w:i w:val="0"/>
              </w:rPr>
            </w:pPr>
            <w:ins w:id="725" w:author="Chris Johnson" w:date="2016-04-08T12:51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26" w:author="Chris Johnson" w:date="2016-04-08T12:51:00Z"/>
              </w:rPr>
            </w:pPr>
            <w:ins w:id="727" w:author="Chris Johnson" w:date="2016-04-08T12:51:00Z">
              <w:r>
                <w:t>N/A</w:t>
              </w:r>
            </w:ins>
          </w:p>
        </w:tc>
      </w:tr>
    </w:tbl>
    <w:p w14:paraId="338BB297" w14:textId="77777777" w:rsidR="007934C0" w:rsidRDefault="007934C0" w:rsidP="007934C0">
      <w:pPr>
        <w:rPr>
          <w:ins w:id="728" w:author="Chris Johnson" w:date="2016-04-08T12:51:00Z"/>
        </w:rPr>
      </w:pPr>
    </w:p>
    <w:p w14:paraId="114F29B8" w14:textId="0E2272EC" w:rsidR="007934C0" w:rsidRDefault="007934C0" w:rsidP="007934C0">
      <w:pPr>
        <w:rPr>
          <w:ins w:id="729" w:author="Chris Johnson" w:date="2016-04-08T12:51:00Z"/>
        </w:rPr>
      </w:pPr>
      <w:ins w:id="730" w:author="Chris Johnson" w:date="2016-04-08T12:51:00Z">
        <w:r>
          <w:t>Parameters</w:t>
        </w:r>
      </w:ins>
    </w:p>
    <w:p w14:paraId="250029AC" w14:textId="77777777" w:rsidR="007934C0" w:rsidRDefault="007934C0" w:rsidP="007934C0">
      <w:pPr>
        <w:rPr>
          <w:ins w:id="731" w:author="Chris Johnson" w:date="2016-04-08T12:51:00Z"/>
        </w:rPr>
      </w:pPr>
      <w:ins w:id="732" w:author="Chris Johnson" w:date="2016-04-08T12:51:00Z">
        <w:r>
          <w:t>These are filters picked before running the report</w:t>
        </w:r>
      </w:ins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  <w:rPr>
          <w:ins w:id="733" w:author="Chris Johnson" w:date="2016-04-08T12:51:00Z"/>
        </w:rPr>
      </w:pPr>
      <w:ins w:id="734" w:author="Chris Johnson" w:date="2016-04-08T12:51:00Z">
        <w:r>
          <w:t>None</w:t>
        </w:r>
      </w:ins>
    </w:p>
    <w:p w14:paraId="777BF66F" w14:textId="77777777" w:rsidR="007934C0" w:rsidRDefault="007934C0" w:rsidP="007934C0">
      <w:pPr>
        <w:rPr>
          <w:ins w:id="735" w:author="Chris Johnson" w:date="2016-04-08T12:51:00Z"/>
        </w:rPr>
      </w:pPr>
    </w:p>
    <w:p w14:paraId="69AA028C" w14:textId="77777777" w:rsidR="007934C0" w:rsidRDefault="007934C0" w:rsidP="007934C0">
      <w:pPr>
        <w:rPr>
          <w:ins w:id="736" w:author="Chris Johnson" w:date="2016-04-08T12:51:00Z"/>
        </w:rPr>
      </w:pPr>
      <w:ins w:id="737" w:author="Chris Johnson" w:date="2016-04-08T12:51:00Z">
        <w:r>
          <w:t>Final Report</w:t>
        </w:r>
      </w:ins>
    </w:p>
    <w:p w14:paraId="3A30A960" w14:textId="572511D5" w:rsidR="007934C0" w:rsidRDefault="007934C0" w:rsidP="007934C0">
      <w:pPr>
        <w:rPr>
          <w:ins w:id="738" w:author="Chris Johnson" w:date="2016-04-08T12:51:00Z"/>
        </w:rPr>
      </w:pPr>
      <w:ins w:id="739" w:author="Chris Johnson" w:date="2016-04-08T12:52:00Z">
        <w:r>
          <w:rPr>
            <w:noProof/>
            <w:lang w:eastAsia="en-GB"/>
          </w:rPr>
          <w:drawing>
            <wp:inline distT="0" distB="0" distL="0" distR="0" wp14:anchorId="4429FE35" wp14:editId="6E8E3174">
              <wp:extent cx="6645910" cy="3813810"/>
              <wp:effectExtent l="0" t="0" r="2540" b="0"/>
              <wp:docPr id="87" name="Picture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813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740" w:author="Chris Johnson" w:date="2016-04-08T12:51:00Z">
        <w:r>
          <w:br w:type="page"/>
        </w:r>
      </w:ins>
    </w:p>
    <w:p w14:paraId="6FD04A40" w14:textId="77777777" w:rsidR="00BA7CB5" w:rsidRDefault="00BA7CB5" w:rsidP="00BA7CB5">
      <w:pPr>
        <w:pStyle w:val="Heading2"/>
      </w:pPr>
      <w:bookmarkStart w:id="741" w:name="_Toc448397477"/>
      <w:r>
        <w:lastRenderedPageBreak/>
        <w:t>Open Requisition Report</w:t>
      </w:r>
      <w:bookmarkEnd w:id="7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F3DE2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BD71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2BB568B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requisitions that require approval</w:t>
            </w:r>
          </w:p>
        </w:tc>
      </w:tr>
      <w:tr w:rsidR="004F6BE5" w:rsidRPr="00041215" w14:paraId="621ED2F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9F295C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2026D0F" w14:textId="77777777" w:rsidR="004F6BE5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4F6BE5" w:rsidRPr="00041215" w14:paraId="334D8958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8FDA3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B4632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31DE17B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9AC03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BCC2618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3040E61B" w14:textId="77777777" w:rsidR="004F6BE5" w:rsidRDefault="004F6BE5" w:rsidP="004F6BE5"/>
    <w:p w14:paraId="44C861BD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556F8E3B" wp14:editId="33B060C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009524" cy="3695238"/>
            <wp:effectExtent l="19050" t="19050" r="10160" b="196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6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5A77E2" w14:textId="77777777" w:rsidR="00750D08" w:rsidRDefault="00750D08" w:rsidP="00750D08">
      <w:r>
        <w:t>These are filters picked before running the report</w:t>
      </w:r>
    </w:p>
    <w:p w14:paraId="67B60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E044D61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619720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 Requisition Date</w:t>
      </w:r>
    </w:p>
    <w:p w14:paraId="6938770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requisition date period</w:t>
      </w:r>
    </w:p>
    <w:p w14:paraId="363BCE8B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 Requisition Date</w:t>
      </w:r>
    </w:p>
    <w:p w14:paraId="2F6F736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requisition date period</w:t>
      </w:r>
    </w:p>
    <w:p w14:paraId="61AB06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Buyer Name</w:t>
      </w:r>
    </w:p>
    <w:p w14:paraId="7917771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buyer</w:t>
      </w:r>
    </w:p>
    <w:p w14:paraId="14413375" w14:textId="77777777" w:rsidR="00750D08" w:rsidRDefault="00750D08" w:rsidP="004F6BE5"/>
    <w:p w14:paraId="245FD1AB" w14:textId="77777777" w:rsidR="00750D08" w:rsidRDefault="00750D08" w:rsidP="004F6BE5"/>
    <w:p w14:paraId="0AFB4F83" w14:textId="77777777" w:rsidR="00750D08" w:rsidRDefault="00750D08" w:rsidP="004F6BE5"/>
    <w:p w14:paraId="66260584" w14:textId="77777777" w:rsidR="00A42497" w:rsidRDefault="00A42497" w:rsidP="004F6BE5">
      <w:r>
        <w:t>Final Report</w:t>
      </w:r>
    </w:p>
    <w:p w14:paraId="5BAE8A3E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107C6E22" wp14:editId="1099D3AA">
            <wp:extent cx="6645910" cy="1851660"/>
            <wp:effectExtent l="19050" t="19050" r="2159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FA5EF0" w14:textId="77777777" w:rsidR="00BA7CB5" w:rsidRDefault="00BA7CB5" w:rsidP="00BA7CB5">
      <w:pPr>
        <w:pStyle w:val="Heading2"/>
      </w:pPr>
      <w:bookmarkStart w:id="742" w:name="_Toc448397478"/>
      <w:r>
        <w:lastRenderedPageBreak/>
        <w:t>Open Purchase Orders Stock</w:t>
      </w:r>
      <w:bookmarkEnd w:id="7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743" w:name="_Toc448397479"/>
      <w:r>
        <w:lastRenderedPageBreak/>
        <w:t>Payment Run</w:t>
      </w:r>
      <w:bookmarkEnd w:id="7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744" w:name="_Toc448397480"/>
      <w:r>
        <w:lastRenderedPageBreak/>
        <w:t>Pick List</w:t>
      </w:r>
      <w:bookmarkEnd w:id="7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745" w:name="_Toc448397481"/>
      <w:r>
        <w:lastRenderedPageBreak/>
        <w:t>Pick List Job Breakdown</w:t>
      </w:r>
      <w:bookmarkEnd w:id="745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746" w:name="_Toc448397482"/>
      <w:r>
        <w:lastRenderedPageBreak/>
        <w:t>Pick List Reserved Lots</w:t>
      </w:r>
      <w:bookmarkEnd w:id="746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747" w:name="_Toc448397483"/>
      <w:r>
        <w:lastRenderedPageBreak/>
        <w:t>Pick List Work Centre</w:t>
      </w:r>
      <w:bookmarkEnd w:id="7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748" w:name="_Toc448397484"/>
      <w:r>
        <w:lastRenderedPageBreak/>
        <w:t>Purchase Order Details</w:t>
      </w:r>
      <w:bookmarkEnd w:id="7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749" w:name="_Toc448397485"/>
      <w:r>
        <w:lastRenderedPageBreak/>
        <w:t>Purchase Order E Signature</w:t>
      </w:r>
      <w:bookmarkEnd w:id="7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1D71BEED" w14:textId="77777777" w:rsidR="00BA7CB5" w:rsidRDefault="00BA7CB5" w:rsidP="00BA7CB5">
      <w:pPr>
        <w:pStyle w:val="Heading2"/>
      </w:pPr>
      <w:bookmarkStart w:id="750" w:name="_Toc448397486"/>
      <w:r>
        <w:lastRenderedPageBreak/>
        <w:t>Unpaid Asse</w:t>
      </w:r>
      <w:r w:rsidR="00705D08">
        <w:t>t</w:t>
      </w:r>
      <w:r>
        <w:t>s Accounts Payable</w:t>
      </w:r>
      <w:bookmarkEnd w:id="750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77777777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C39E1">
        <w:br w:type="page"/>
      </w:r>
    </w:p>
    <w:p w14:paraId="4BB3C094" w14:textId="77777777" w:rsidR="004F6BE5" w:rsidRDefault="004F6BE5" w:rsidP="004F6BE5">
      <w:pPr>
        <w:pStyle w:val="Heading1"/>
      </w:pPr>
      <w:bookmarkStart w:id="751" w:name="_Toc448397487"/>
      <w:r>
        <w:lastRenderedPageBreak/>
        <w:t>Reports to be developed</w:t>
      </w:r>
      <w:bookmarkEnd w:id="751"/>
    </w:p>
    <w:p w14:paraId="49EFDD1C" w14:textId="77777777" w:rsidR="004F6BE5" w:rsidRPr="004F6BE5" w:rsidRDefault="00006447" w:rsidP="004F6BE5">
      <w:r>
        <w:t>The following reports are scheduled to be developed following the sign off of Actual Budgets Balance Sheet.</w:t>
      </w:r>
    </w:p>
    <w:p w14:paraId="120251DE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>Actuals Budgets Financial Statement</w:t>
      </w:r>
    </w:p>
    <w:p w14:paraId="7E0B6B31" w14:textId="77777777" w:rsid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Trial Balance</w:t>
      </w:r>
    </w:p>
    <w:p w14:paraId="171C23D3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Budget vs Actual</w:t>
      </w:r>
    </w:p>
    <w:p w14:paraId="2D971438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Mapping Check</w:t>
      </w:r>
    </w:p>
    <w:p w14:paraId="17EF7586" w14:textId="77777777" w:rsidR="004F6BE5" w:rsidRPr="004F6BE5" w:rsidRDefault="004F6BE5" w:rsidP="004F6BE5"/>
    <w:sectPr w:rsidR="004F6BE5" w:rsidRPr="004F6BE5" w:rsidSect="00557185">
      <w:footerReference w:type="default" r:id="rId93"/>
      <w:headerReference w:type="first" r:id="rId94"/>
      <w:footerReference w:type="first" r:id="rId95"/>
      <w:pgSz w:w="11906" w:h="16838"/>
      <w:pgMar w:top="1560" w:right="720" w:bottom="720" w:left="72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694" w:author="Chris Johnson" w:date="2016-03-18T17:02:00Z" w:initials="CJ">
    <w:p w14:paraId="3B452C6B" w14:textId="77777777" w:rsidR="00750DDD" w:rsidRDefault="00750DDD">
      <w:pPr>
        <w:pStyle w:val="CommentText"/>
      </w:pPr>
      <w:r>
        <w:rPr>
          <w:rStyle w:val="CommentReference"/>
        </w:rPr>
        <w:annotationRef/>
      </w:r>
      <w:r w:rsidR="00046C59">
        <w:rPr>
          <w:noProof/>
        </w:rPr>
        <w:t>Added search by Batch number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B452C6B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E1623B" w14:textId="77777777" w:rsidR="00356F76" w:rsidRDefault="00356F76" w:rsidP="00700D3E">
      <w:pPr>
        <w:spacing w:after="0" w:line="240" w:lineRule="auto"/>
      </w:pPr>
      <w:r>
        <w:separator/>
      </w:r>
    </w:p>
  </w:endnote>
  <w:endnote w:type="continuationSeparator" w:id="0">
    <w:p w14:paraId="637CF7EE" w14:textId="77777777" w:rsidR="00356F76" w:rsidRDefault="00356F76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0C04D4CA" w:rsidR="00700D3E" w:rsidRDefault="00700D3E">
    <w:pPr>
      <w:pStyle w:val="Footer"/>
    </w:pPr>
    <w:r>
      <w:t xml:space="preserve">Page </w:t>
    </w:r>
    <w:sdt>
      <w:sdtPr>
        <w:id w:val="72256375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097D">
          <w:rPr>
            <w:noProof/>
          </w:rPr>
          <w:t>21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D8097D">
          <w:rPr>
            <w:noProof/>
          </w:rPr>
          <w:t>48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171A83D7" w:rsidR="005B49C8" w:rsidRDefault="005B49C8">
    <w:pPr>
      <w:pStyle w:val="Footer"/>
    </w:pPr>
    <w:ins w:id="752" w:author="Chris Johnson" w:date="2016-04-13T13:42:00Z">
      <w:r>
        <w:t xml:space="preserve">Page </w:t>
      </w:r>
    </w:ins>
    <w:customXmlInsRangeStart w:id="753" w:author="Chris Johnson" w:date="2016-04-13T13:42:00Z"/>
    <w:sdt>
      <w:sdtPr>
        <w:id w:val="10945238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customXmlInsRangeEnd w:id="753"/>
        <w:ins w:id="754" w:author="Chris Johnson" w:date="2016-04-13T13:42:00Z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</w:ins>
        <w:r w:rsidR="00D8097D">
          <w:rPr>
            <w:noProof/>
          </w:rPr>
          <w:t>1</w:t>
        </w:r>
        <w:ins w:id="755" w:author="Chris Johnson" w:date="2016-04-13T13:42:00Z">
          <w:r>
            <w:rPr>
              <w:noProof/>
            </w:rPr>
            <w:fldChar w:fldCharType="end"/>
          </w:r>
          <w:r>
            <w:rPr>
              <w:noProof/>
            </w:rP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</w:ins>
        <w:r w:rsidR="00D8097D">
          <w:rPr>
            <w:noProof/>
          </w:rPr>
          <w:t>48</w:t>
        </w:r>
        <w:ins w:id="756" w:author="Chris Johnson" w:date="2016-04-13T13:42:00Z">
          <w:r>
            <w:rPr>
              <w:noProof/>
            </w:rPr>
            <w:fldChar w:fldCharType="end"/>
          </w:r>
        </w:ins>
        <w:customXmlInsRangeStart w:id="757" w:author="Chris Johnson" w:date="2016-04-13T13:42:00Z"/>
      </w:sdtContent>
    </w:sdt>
    <w:customXmlInsRangeEnd w:id="75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FA91D3" w14:textId="77777777" w:rsidR="00356F76" w:rsidRDefault="00356F76" w:rsidP="00700D3E">
      <w:pPr>
        <w:spacing w:after="0" w:line="240" w:lineRule="auto"/>
      </w:pPr>
      <w:r>
        <w:separator/>
      </w:r>
    </w:p>
  </w:footnote>
  <w:footnote w:type="continuationSeparator" w:id="0">
    <w:p w14:paraId="1F61531E" w14:textId="77777777" w:rsidR="00356F76" w:rsidRDefault="00356F76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74" name="Picture 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EC44A2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F3745E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hris Johnson">
    <w15:presenceInfo w15:providerId="AD" w15:userId="S-1-5-21-2222362392-590022482-2035495407-56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E2CB7"/>
    <w:rsid w:val="00101755"/>
    <w:rsid w:val="001055AC"/>
    <w:rsid w:val="00166DC0"/>
    <w:rsid w:val="00170FE8"/>
    <w:rsid w:val="002C6332"/>
    <w:rsid w:val="00356F76"/>
    <w:rsid w:val="00361E85"/>
    <w:rsid w:val="003674F1"/>
    <w:rsid w:val="003E2A7F"/>
    <w:rsid w:val="003F44E3"/>
    <w:rsid w:val="00415017"/>
    <w:rsid w:val="004A1985"/>
    <w:rsid w:val="004B6639"/>
    <w:rsid w:val="004F6BE5"/>
    <w:rsid w:val="00544F54"/>
    <w:rsid w:val="00556ACC"/>
    <w:rsid w:val="00557185"/>
    <w:rsid w:val="005B49C8"/>
    <w:rsid w:val="005F35AD"/>
    <w:rsid w:val="00605480"/>
    <w:rsid w:val="006E2D06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C39E1"/>
    <w:rsid w:val="00A42497"/>
    <w:rsid w:val="00A521B3"/>
    <w:rsid w:val="00A82D5A"/>
    <w:rsid w:val="00AA1981"/>
    <w:rsid w:val="00B70213"/>
    <w:rsid w:val="00B8149D"/>
    <w:rsid w:val="00BA7CB5"/>
    <w:rsid w:val="00C36C1B"/>
    <w:rsid w:val="00CD0190"/>
    <w:rsid w:val="00D73A4F"/>
    <w:rsid w:val="00D8097D"/>
    <w:rsid w:val="00DC66FD"/>
    <w:rsid w:val="00DD3345"/>
    <w:rsid w:val="00DE7B98"/>
    <w:rsid w:val="00E41D57"/>
    <w:rsid w:val="00E46EE0"/>
    <w:rsid w:val="00E625E5"/>
    <w:rsid w:val="00E646A6"/>
    <w:rsid w:val="00E909FD"/>
    <w:rsid w:val="00EC7146"/>
    <w:rsid w:val="00F4327A"/>
    <w:rsid w:val="00F91442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comments" Target="comments.xml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microsoft.com/office/2011/relationships/commentsExtended" Target="commentsExtended.xml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1.xml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8A6C46-CD4A-49A2-A869-01B5B735D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1497</TotalTime>
  <Pages>48</Pages>
  <Words>3668</Words>
  <Characters>20911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53</cp:revision>
  <cp:lastPrinted>2016-04-14T10:45:00Z</cp:lastPrinted>
  <dcterms:created xsi:type="dcterms:W3CDTF">2016-02-19T12:25:00Z</dcterms:created>
  <dcterms:modified xsi:type="dcterms:W3CDTF">2016-04-15T09:16:00Z</dcterms:modified>
</cp:coreProperties>
</file>
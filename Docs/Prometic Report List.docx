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A2E6" w14:textId="77777777" w:rsidR="00E41D57" w:rsidRDefault="003F44E3" w:rsidP="003F44E3">
      <w:pPr>
        <w:pStyle w:val="Title"/>
        <w:spacing w:after="240"/>
      </w:pPr>
      <w:bookmarkStart w:id="0" w:name="_GoBack"/>
      <w:bookmarkEnd w:id="0"/>
      <w:r>
        <w:t xml:space="preserve">Prometic </w:t>
      </w:r>
      <w:r w:rsidR="00883358">
        <w:t>Report List</w:t>
      </w:r>
    </w:p>
    <w:p w14:paraId="2E694E01" w14:textId="77777777" w:rsidR="003F44E3" w:rsidRDefault="003F44E3" w:rsidP="003F44E3">
      <w:pPr>
        <w:rPr>
          <w:rFonts w:ascii="Verdana" w:hAnsi="Verdana"/>
          <w:b/>
          <w:sz w:val="18"/>
        </w:rPr>
      </w:pPr>
      <w:r>
        <w:rPr>
          <w:rFonts w:ascii="Verdana" w:hAnsi="Verdana"/>
          <w:b/>
          <w:sz w:val="18"/>
        </w:rPr>
        <w:t>Chris Johnson March 2016</w:t>
      </w:r>
    </w:p>
    <w:p w14:paraId="18E23BAE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Version 0.1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17E1CA87" w14:textId="77777777" w:rsidTr="00605480">
        <w:tc>
          <w:tcPr>
            <w:tcW w:w="2547" w:type="dxa"/>
          </w:tcPr>
          <w:p w14:paraId="3A18485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Version number</w:t>
            </w:r>
          </w:p>
        </w:tc>
        <w:tc>
          <w:tcPr>
            <w:tcW w:w="4252" w:type="dxa"/>
          </w:tcPr>
          <w:p w14:paraId="509C3268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Description</w:t>
            </w:r>
          </w:p>
        </w:tc>
        <w:tc>
          <w:tcPr>
            <w:tcW w:w="2217" w:type="dxa"/>
          </w:tcPr>
          <w:p w14:paraId="1346A2D7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 xml:space="preserve">Date </w:t>
            </w:r>
            <w:r>
              <w:rPr>
                <w:rFonts w:ascii="Verdana" w:hAnsi="Verdana"/>
                <w:sz w:val="18"/>
              </w:rPr>
              <w:t>of version</w:t>
            </w:r>
          </w:p>
        </w:tc>
      </w:tr>
      <w:tr w:rsidR="003F44E3" w14:paraId="20BD16B3" w14:textId="77777777" w:rsidTr="00605480">
        <w:tc>
          <w:tcPr>
            <w:tcW w:w="2547" w:type="dxa"/>
          </w:tcPr>
          <w:p w14:paraId="4C236E44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 w:rsidRPr="008803BF">
              <w:rPr>
                <w:rFonts w:ascii="Verdana" w:hAnsi="Verdana"/>
                <w:sz w:val="18"/>
              </w:rPr>
              <w:t>0.1</w:t>
            </w:r>
          </w:p>
        </w:tc>
        <w:tc>
          <w:tcPr>
            <w:tcW w:w="4252" w:type="dxa"/>
          </w:tcPr>
          <w:p w14:paraId="0649FCA6" w14:textId="77777777" w:rsidR="003F44E3" w:rsidRPr="008803BF" w:rsidRDefault="003F44E3" w:rsidP="00697A28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First draft</w:t>
            </w:r>
          </w:p>
        </w:tc>
        <w:tc>
          <w:tcPr>
            <w:tcW w:w="2217" w:type="dxa"/>
          </w:tcPr>
          <w:p w14:paraId="5F6E2CE4" w14:textId="77777777" w:rsidR="003F44E3" w:rsidRPr="008803BF" w:rsidRDefault="003F44E3" w:rsidP="003F44E3">
            <w:pPr>
              <w:rPr>
                <w:rFonts w:ascii="Verdana" w:hAnsi="Verdana"/>
                <w:sz w:val="18"/>
              </w:rPr>
            </w:pPr>
            <w:r>
              <w:rPr>
                <w:rFonts w:ascii="Verdana" w:hAnsi="Verdana"/>
                <w:sz w:val="18"/>
              </w:rPr>
              <w:t>10</w:t>
            </w:r>
            <w:r w:rsidRPr="00510808">
              <w:rPr>
                <w:rFonts w:ascii="Verdana" w:hAnsi="Verdana"/>
                <w:sz w:val="18"/>
                <w:vertAlign w:val="superscript"/>
              </w:rPr>
              <w:t>th</w:t>
            </w:r>
            <w:r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3F44E3" w14:paraId="757DFDC9" w14:textId="77777777" w:rsidTr="00605480">
        <w:tc>
          <w:tcPr>
            <w:tcW w:w="2547" w:type="dxa"/>
          </w:tcPr>
          <w:p w14:paraId="111C8BC6" w14:textId="0B45BEA4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ins w:id="1" w:author="Chris Johnson" w:date="2016-03-18T17:03:00Z">
              <w:r>
                <w:rPr>
                  <w:rFonts w:ascii="Verdana" w:hAnsi="Verdana"/>
                  <w:sz w:val="18"/>
                </w:rPr>
                <w:t>0.2</w:t>
              </w:r>
            </w:ins>
          </w:p>
        </w:tc>
        <w:tc>
          <w:tcPr>
            <w:tcW w:w="4252" w:type="dxa"/>
          </w:tcPr>
          <w:p w14:paraId="453ACEAF" w14:textId="39050507" w:rsidR="003F44E3" w:rsidRDefault="00605480" w:rsidP="00697A28">
            <w:pPr>
              <w:rPr>
                <w:ins w:id="2" w:author="Chris Johnson" w:date="2016-03-18T17:04:00Z"/>
                <w:rFonts w:ascii="Verdana" w:hAnsi="Verdana"/>
                <w:sz w:val="18"/>
              </w:rPr>
            </w:pPr>
            <w:ins w:id="3" w:author="Chris Johnson" w:date="2016-03-18T17:03:00Z">
              <w:r>
                <w:rPr>
                  <w:rFonts w:ascii="Verdana" w:hAnsi="Verdana"/>
                  <w:sz w:val="18"/>
                </w:rPr>
                <w:t>Moved Currency rates to System Reports</w:t>
              </w:r>
            </w:ins>
          </w:p>
          <w:p w14:paraId="109EA840" w14:textId="3E339911" w:rsidR="00605480" w:rsidRDefault="00605480" w:rsidP="00697A28">
            <w:pPr>
              <w:rPr>
                <w:ins w:id="4" w:author="Chris Johnson" w:date="2016-03-18T17:03:00Z"/>
                <w:rFonts w:ascii="Verdana" w:hAnsi="Verdana"/>
                <w:sz w:val="18"/>
              </w:rPr>
            </w:pPr>
            <w:ins w:id="5" w:author="Chris Johnson" w:date="2016-03-18T17:04:00Z">
              <w:r>
                <w:rPr>
                  <w:rFonts w:ascii="Verdana" w:hAnsi="Verdana"/>
                  <w:sz w:val="18"/>
                </w:rPr>
                <w:t>Added Actual Budgets GL Group Maps</w:t>
              </w:r>
            </w:ins>
          </w:p>
          <w:p w14:paraId="664882CA" w14:textId="77777777" w:rsidR="00605480" w:rsidRDefault="00605480" w:rsidP="00697A28">
            <w:pPr>
              <w:rPr>
                <w:ins w:id="6" w:author="Chris Johnson" w:date="2016-03-18T17:05:00Z"/>
                <w:rFonts w:ascii="Verdana" w:hAnsi="Verdana"/>
                <w:sz w:val="18"/>
              </w:rPr>
            </w:pPr>
            <w:ins w:id="7" w:author="Chris Johnson" w:date="2016-03-18T17:05:00Z">
              <w:r>
                <w:rPr>
                  <w:rFonts w:ascii="Verdana" w:hAnsi="Verdana"/>
                  <w:sz w:val="18"/>
                </w:rPr>
                <w:t>Added General Ledger Journal Entries</w:t>
              </w:r>
            </w:ins>
          </w:p>
          <w:p w14:paraId="0F2AEDFE" w14:textId="58351A45" w:rsidR="00605480" w:rsidRPr="008803BF" w:rsidRDefault="00605480" w:rsidP="00697A28">
            <w:pPr>
              <w:rPr>
                <w:rFonts w:ascii="Verdana" w:hAnsi="Verdana"/>
                <w:sz w:val="18"/>
              </w:rPr>
            </w:pPr>
            <w:ins w:id="8" w:author="Chris Johnson" w:date="2016-03-18T17:05:00Z">
              <w:r>
                <w:rPr>
                  <w:rFonts w:ascii="Verdana" w:hAnsi="Verdana"/>
                  <w:sz w:val="18"/>
                </w:rPr>
                <w:t xml:space="preserve">Updated Lot Traceability to </w:t>
              </w:r>
            </w:ins>
            <w:ins w:id="9" w:author="Chris Johnson" w:date="2016-03-18T17:06:00Z">
              <w:r>
                <w:rPr>
                  <w:rFonts w:ascii="Verdana" w:hAnsi="Verdana"/>
                  <w:sz w:val="18"/>
                </w:rPr>
                <w:t>include batch numbers</w:t>
              </w:r>
            </w:ins>
          </w:p>
        </w:tc>
        <w:tc>
          <w:tcPr>
            <w:tcW w:w="2217" w:type="dxa"/>
          </w:tcPr>
          <w:p w14:paraId="7CF8F28D" w14:textId="11675A87" w:rsidR="003F44E3" w:rsidRPr="008803BF" w:rsidRDefault="00605480" w:rsidP="00697A28">
            <w:pPr>
              <w:rPr>
                <w:rFonts w:ascii="Verdana" w:hAnsi="Verdana"/>
                <w:sz w:val="18"/>
              </w:rPr>
            </w:pPr>
            <w:ins w:id="10" w:author="Chris Johnson" w:date="2016-03-18T17:04:00Z">
              <w:r>
                <w:rPr>
                  <w:rFonts w:ascii="Verdana" w:hAnsi="Verdana"/>
                  <w:sz w:val="18"/>
                </w:rPr>
                <w:t>18</w:t>
              </w:r>
              <w:r w:rsidRPr="00605480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March 2016</w:t>
              </w:r>
            </w:ins>
          </w:p>
        </w:tc>
      </w:tr>
      <w:tr w:rsidR="007934C0" w14:paraId="288F0095" w14:textId="77777777" w:rsidTr="00605480">
        <w:trPr>
          <w:ins w:id="11" w:author="Chris Johnson" w:date="2016-04-08T12:55:00Z"/>
        </w:trPr>
        <w:tc>
          <w:tcPr>
            <w:tcW w:w="2547" w:type="dxa"/>
          </w:tcPr>
          <w:p w14:paraId="489A054C" w14:textId="0C316CBA" w:rsidR="007934C0" w:rsidRDefault="007934C0" w:rsidP="00697A28">
            <w:pPr>
              <w:rPr>
                <w:ins w:id="12" w:author="Chris Johnson" w:date="2016-04-08T12:55:00Z"/>
                <w:rFonts w:ascii="Verdana" w:hAnsi="Verdana"/>
                <w:sz w:val="18"/>
              </w:rPr>
            </w:pPr>
            <w:ins w:id="13" w:author="Chris Johnson" w:date="2016-04-08T12:55:00Z">
              <w:r>
                <w:rPr>
                  <w:rFonts w:ascii="Verdana" w:hAnsi="Verdana"/>
                  <w:sz w:val="18"/>
                </w:rPr>
                <w:t>0.3</w:t>
              </w:r>
            </w:ins>
          </w:p>
        </w:tc>
        <w:tc>
          <w:tcPr>
            <w:tcW w:w="4252" w:type="dxa"/>
          </w:tcPr>
          <w:p w14:paraId="5F0B8B94" w14:textId="44E78AE0" w:rsidR="007934C0" w:rsidRDefault="007934C0" w:rsidP="00697A28">
            <w:pPr>
              <w:rPr>
                <w:ins w:id="14" w:author="Chris Johnson" w:date="2016-04-08T12:55:00Z"/>
                <w:rFonts w:ascii="Verdana" w:hAnsi="Verdana"/>
                <w:sz w:val="18"/>
              </w:rPr>
            </w:pPr>
            <w:ins w:id="15" w:author="Chris Johnson" w:date="2016-04-08T12:55:00Z">
              <w:r>
                <w:rPr>
                  <w:rFonts w:ascii="Verdana" w:hAnsi="Verdana"/>
                  <w:sz w:val="18"/>
                </w:rPr>
                <w:t xml:space="preserve">Added </w:t>
              </w:r>
            </w:ins>
            <w:ins w:id="16" w:author="Chris Johnson" w:date="2016-04-08T12:57:00Z">
              <w:r>
                <w:rPr>
                  <w:rFonts w:ascii="Verdana" w:hAnsi="Verdana"/>
                  <w:sz w:val="18"/>
                </w:rPr>
                <w:t>reports</w:t>
              </w:r>
            </w:ins>
          </w:p>
          <w:p w14:paraId="778810FA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17" w:author="Chris Johnson" w:date="2016-04-08T12:55:00Z"/>
                <w:rFonts w:ascii="Verdana" w:hAnsi="Verdana"/>
                <w:sz w:val="18"/>
              </w:rPr>
            </w:pPr>
            <w:ins w:id="18" w:author="Chris Johnson" w:date="2016-04-08T12:55:00Z">
              <w:r>
                <w:rPr>
                  <w:rFonts w:ascii="Verdana" w:hAnsi="Verdana"/>
                  <w:sz w:val="18"/>
                </w:rPr>
                <w:t>Closing Interco Balances</w:t>
              </w:r>
            </w:ins>
          </w:p>
          <w:p w14:paraId="6D87C51F" w14:textId="77777777" w:rsid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19" w:author="Chris Johnson" w:date="2016-04-08T12:56:00Z"/>
                <w:rFonts w:ascii="Verdana" w:hAnsi="Verdana"/>
                <w:sz w:val="18"/>
              </w:rPr>
            </w:pPr>
            <w:ins w:id="20" w:author="Chris Johnson" w:date="2016-04-08T12:56:00Z">
              <w:r>
                <w:rPr>
                  <w:rFonts w:ascii="Verdana" w:hAnsi="Verdana"/>
                  <w:sz w:val="18"/>
                </w:rPr>
                <w:t>Open Purchase Zero Value</w:t>
              </w:r>
            </w:ins>
          </w:p>
          <w:p w14:paraId="57C9FF16" w14:textId="310C1717" w:rsidR="007934C0" w:rsidRPr="007934C0" w:rsidRDefault="007934C0" w:rsidP="007934C0">
            <w:pPr>
              <w:pStyle w:val="ListParagraph"/>
              <w:numPr>
                <w:ilvl w:val="0"/>
                <w:numId w:val="5"/>
              </w:numPr>
              <w:rPr>
                <w:ins w:id="21" w:author="Chris Johnson" w:date="2016-04-08T12:55:00Z"/>
                <w:rFonts w:ascii="Verdana" w:hAnsi="Verdana"/>
                <w:sz w:val="18"/>
              </w:rPr>
            </w:pPr>
            <w:ins w:id="22" w:author="Chris Johnson" w:date="2016-04-08T12:57:00Z">
              <w:r>
                <w:rPr>
                  <w:rFonts w:ascii="Verdana" w:hAnsi="Verdana"/>
                  <w:sz w:val="18"/>
                </w:rPr>
                <w:t>Missing RI2 GL</w:t>
              </w:r>
            </w:ins>
            <w:ins w:id="23" w:author="Chris Johnson" w:date="2016-04-13T13:39:00Z">
              <w:r w:rsidR="005B49C8">
                <w:rPr>
                  <w:rFonts w:ascii="Verdana" w:hAnsi="Verdana"/>
                  <w:sz w:val="18"/>
                </w:rPr>
                <w:t xml:space="preserve"> </w:t>
              </w:r>
            </w:ins>
            <w:ins w:id="24" w:author="Chris Johnson" w:date="2016-04-08T12:57:00Z">
              <w:r>
                <w:rPr>
                  <w:rFonts w:ascii="Verdana" w:hAnsi="Verdana"/>
                  <w:sz w:val="18"/>
                </w:rPr>
                <w:t>Groups</w:t>
              </w:r>
            </w:ins>
          </w:p>
        </w:tc>
        <w:tc>
          <w:tcPr>
            <w:tcW w:w="2217" w:type="dxa"/>
          </w:tcPr>
          <w:p w14:paraId="7B4BDDF5" w14:textId="0BBB621C" w:rsidR="007934C0" w:rsidRDefault="007934C0" w:rsidP="00697A28">
            <w:pPr>
              <w:rPr>
                <w:ins w:id="25" w:author="Chris Johnson" w:date="2016-04-08T12:55:00Z"/>
                <w:rFonts w:ascii="Verdana" w:hAnsi="Verdana"/>
                <w:sz w:val="18"/>
              </w:rPr>
            </w:pPr>
            <w:ins w:id="26" w:author="Chris Johnson" w:date="2016-04-08T12:57:00Z">
              <w:r>
                <w:rPr>
                  <w:rFonts w:ascii="Verdana" w:hAnsi="Verdana"/>
                  <w:sz w:val="18"/>
                </w:rPr>
                <w:t>8</w:t>
              </w:r>
              <w:r w:rsidRPr="007934C0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5B49C8" w14:paraId="22361C91" w14:textId="77777777" w:rsidTr="00605480">
        <w:trPr>
          <w:ins w:id="27" w:author="Chris Johnson" w:date="2016-04-13T13:37:00Z"/>
        </w:trPr>
        <w:tc>
          <w:tcPr>
            <w:tcW w:w="2547" w:type="dxa"/>
          </w:tcPr>
          <w:p w14:paraId="1DB9C20C" w14:textId="3E6E81D3" w:rsidR="005B49C8" w:rsidRDefault="005B49C8" w:rsidP="00697A28">
            <w:pPr>
              <w:rPr>
                <w:ins w:id="28" w:author="Chris Johnson" w:date="2016-04-13T13:37:00Z"/>
                <w:rFonts w:ascii="Verdana" w:hAnsi="Verdana"/>
                <w:sz w:val="18"/>
              </w:rPr>
            </w:pPr>
            <w:ins w:id="29" w:author="Chris Johnson" w:date="2016-04-13T13:37:00Z">
              <w:r>
                <w:rPr>
                  <w:rFonts w:ascii="Verdana" w:hAnsi="Verdana"/>
                  <w:sz w:val="18"/>
                </w:rPr>
                <w:t>0.4</w:t>
              </w:r>
            </w:ins>
          </w:p>
        </w:tc>
        <w:tc>
          <w:tcPr>
            <w:tcW w:w="4252" w:type="dxa"/>
          </w:tcPr>
          <w:p w14:paraId="5CDE7AD5" w14:textId="77777777" w:rsidR="005B49C8" w:rsidRDefault="005B49C8" w:rsidP="00697A28">
            <w:pPr>
              <w:rPr>
                <w:ins w:id="30" w:author="Chris Johnson" w:date="2016-04-13T13:38:00Z"/>
                <w:rFonts w:ascii="Verdana" w:hAnsi="Verdana"/>
                <w:sz w:val="18"/>
              </w:rPr>
            </w:pPr>
            <w:ins w:id="31" w:author="Chris Johnson" w:date="2016-04-13T13:38:00Z">
              <w:r>
                <w:rPr>
                  <w:rFonts w:ascii="Verdana" w:hAnsi="Verdana"/>
                  <w:sz w:val="18"/>
                </w:rPr>
                <w:t>Added reports</w:t>
              </w:r>
            </w:ins>
          </w:p>
          <w:p w14:paraId="1DFDF73C" w14:textId="77777777" w:rsid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ins w:id="32" w:author="Chris Johnson" w:date="2016-04-13T13:39:00Z"/>
                <w:rFonts w:ascii="Verdana" w:hAnsi="Verdana"/>
                <w:sz w:val="18"/>
              </w:rPr>
            </w:pPr>
            <w:ins w:id="33" w:author="Chris Johnson" w:date="2016-04-13T13:38:00Z">
              <w:r>
                <w:rPr>
                  <w:rFonts w:ascii="Verdana" w:hAnsi="Verdana"/>
                  <w:sz w:val="18"/>
                </w:rPr>
                <w:t>Open Requisition Report</w:t>
              </w:r>
            </w:ins>
          </w:p>
          <w:p w14:paraId="7A560C90" w14:textId="3DB05535" w:rsidR="005B49C8" w:rsidRPr="005B49C8" w:rsidRDefault="005B49C8" w:rsidP="005B49C8">
            <w:pPr>
              <w:pStyle w:val="ListParagraph"/>
              <w:numPr>
                <w:ilvl w:val="0"/>
                <w:numId w:val="6"/>
              </w:numPr>
              <w:rPr>
                <w:ins w:id="34" w:author="Chris Johnson" w:date="2016-04-13T13:37:00Z"/>
                <w:rFonts w:ascii="Verdana" w:hAnsi="Verdana"/>
                <w:sz w:val="18"/>
              </w:rPr>
            </w:pPr>
            <w:ins w:id="35" w:author="Chris Johnson" w:date="2016-04-13T13:39:00Z">
              <w:r>
                <w:rPr>
                  <w:rFonts w:ascii="Verdana" w:hAnsi="Verdana"/>
                  <w:sz w:val="18"/>
                </w:rPr>
                <w:t>Gen Ledger Control Panel</w:t>
              </w:r>
            </w:ins>
          </w:p>
        </w:tc>
        <w:tc>
          <w:tcPr>
            <w:tcW w:w="2217" w:type="dxa"/>
          </w:tcPr>
          <w:p w14:paraId="522CF815" w14:textId="34C3C5E9" w:rsidR="005B49C8" w:rsidRDefault="005B49C8" w:rsidP="00697A28">
            <w:pPr>
              <w:rPr>
                <w:ins w:id="36" w:author="Chris Johnson" w:date="2016-04-13T13:37:00Z"/>
                <w:rFonts w:ascii="Verdana" w:hAnsi="Verdana"/>
                <w:sz w:val="18"/>
              </w:rPr>
            </w:pPr>
            <w:ins w:id="37" w:author="Chris Johnson" w:date="2016-04-13T13:39:00Z">
              <w:r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83579A" w14:paraId="4605BC2A" w14:textId="77777777" w:rsidTr="00605480">
        <w:trPr>
          <w:ins w:id="38" w:author="Chris Johnson" w:date="2016-04-14T11:42:00Z"/>
        </w:trPr>
        <w:tc>
          <w:tcPr>
            <w:tcW w:w="2547" w:type="dxa"/>
          </w:tcPr>
          <w:p w14:paraId="2693D953" w14:textId="3460154F" w:rsidR="0083579A" w:rsidRDefault="0083579A" w:rsidP="00697A28">
            <w:pPr>
              <w:rPr>
                <w:ins w:id="39" w:author="Chris Johnson" w:date="2016-04-14T11:42:00Z"/>
                <w:rFonts w:ascii="Verdana" w:hAnsi="Verdana"/>
                <w:sz w:val="18"/>
              </w:rPr>
            </w:pPr>
            <w:ins w:id="40" w:author="Chris Johnson" w:date="2016-04-14T11:42:00Z">
              <w:r>
                <w:rPr>
                  <w:rFonts w:ascii="Verdana" w:hAnsi="Verdana"/>
                  <w:sz w:val="18"/>
                </w:rPr>
                <w:t>0.5</w:t>
              </w:r>
            </w:ins>
          </w:p>
        </w:tc>
        <w:tc>
          <w:tcPr>
            <w:tcW w:w="4252" w:type="dxa"/>
          </w:tcPr>
          <w:p w14:paraId="74CD27E4" w14:textId="77777777" w:rsidR="0083579A" w:rsidRDefault="0083579A" w:rsidP="00697A28">
            <w:pPr>
              <w:rPr>
                <w:ins w:id="41" w:author="Chris Johnson" w:date="2016-04-14T11:42:00Z"/>
                <w:rFonts w:ascii="Verdana" w:hAnsi="Verdana"/>
                <w:sz w:val="18"/>
              </w:rPr>
            </w:pPr>
            <w:ins w:id="42" w:author="Chris Johnson" w:date="2016-04-14T11:42:00Z">
              <w:r>
                <w:rPr>
                  <w:rFonts w:ascii="Verdana" w:hAnsi="Verdana"/>
                  <w:sz w:val="18"/>
                </w:rPr>
                <w:t>Added report</w:t>
              </w:r>
            </w:ins>
          </w:p>
          <w:p w14:paraId="1105066B" w14:textId="0A86AAB9" w:rsidR="0083579A" w:rsidRPr="0083579A" w:rsidRDefault="0083579A" w:rsidP="0083579A">
            <w:pPr>
              <w:pStyle w:val="ListParagraph"/>
              <w:numPr>
                <w:ilvl w:val="0"/>
                <w:numId w:val="8"/>
              </w:numPr>
              <w:rPr>
                <w:ins w:id="43" w:author="Chris Johnson" w:date="2016-04-14T11:42:00Z"/>
                <w:rFonts w:ascii="Verdana" w:hAnsi="Verdana"/>
                <w:sz w:val="18"/>
              </w:rPr>
            </w:pPr>
            <w:ins w:id="44" w:author="Chris Johnson" w:date="2016-04-14T11:42:00Z">
              <w:r>
                <w:rPr>
                  <w:rFonts w:ascii="Verdana" w:hAnsi="Verdana"/>
                  <w:sz w:val="18"/>
                </w:rPr>
                <w:t>GL Center Summary</w:t>
              </w:r>
            </w:ins>
          </w:p>
        </w:tc>
        <w:tc>
          <w:tcPr>
            <w:tcW w:w="2217" w:type="dxa"/>
          </w:tcPr>
          <w:p w14:paraId="08D3F25E" w14:textId="1293EB75" w:rsidR="0083579A" w:rsidRDefault="0083579A" w:rsidP="00697A28">
            <w:pPr>
              <w:rPr>
                <w:ins w:id="45" w:author="Chris Johnson" w:date="2016-04-14T11:42:00Z"/>
                <w:rFonts w:ascii="Verdana" w:hAnsi="Verdana"/>
                <w:sz w:val="18"/>
              </w:rPr>
            </w:pPr>
            <w:ins w:id="46" w:author="Chris Johnson" w:date="2016-04-14T11:42:00Z">
              <w:r>
                <w:rPr>
                  <w:rFonts w:ascii="Verdana" w:hAnsi="Verdana"/>
                  <w:sz w:val="18"/>
                </w:rPr>
                <w:t>14</w:t>
              </w:r>
              <w:r w:rsidRPr="0083579A">
                <w:rPr>
                  <w:rFonts w:ascii="Verdana" w:hAnsi="Verdana"/>
                  <w:sz w:val="18"/>
                  <w:vertAlign w:val="superscript"/>
                </w:rPr>
                <w:t>th</w:t>
              </w:r>
              <w:r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</w:tbl>
    <w:p w14:paraId="7D7DFDE1" w14:textId="77777777" w:rsidR="003F44E3" w:rsidRDefault="003F44E3" w:rsidP="003F44E3">
      <w:pPr>
        <w:rPr>
          <w:rFonts w:ascii="Verdana" w:hAnsi="Verdana"/>
          <w:b/>
          <w:sz w:val="18"/>
        </w:rPr>
      </w:pPr>
    </w:p>
    <w:p w14:paraId="6581964C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Distribution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4252"/>
        <w:gridCol w:w="2217"/>
      </w:tblGrid>
      <w:tr w:rsidR="003F44E3" w14:paraId="2B9E8442" w14:textId="77777777" w:rsidTr="00557185">
        <w:tc>
          <w:tcPr>
            <w:tcW w:w="2547" w:type="dxa"/>
          </w:tcPr>
          <w:p w14:paraId="376FE1AA" w14:textId="77777777" w:rsidR="003F44E3" w:rsidRDefault="003F44E3" w:rsidP="00697A28">
            <w:r>
              <w:t>Name</w:t>
            </w:r>
          </w:p>
        </w:tc>
        <w:tc>
          <w:tcPr>
            <w:tcW w:w="4252" w:type="dxa"/>
          </w:tcPr>
          <w:p w14:paraId="5A30FA7E" w14:textId="77777777" w:rsidR="003F44E3" w:rsidRDefault="003F44E3" w:rsidP="00697A28">
            <w:r>
              <w:t>Position</w:t>
            </w:r>
          </w:p>
        </w:tc>
        <w:tc>
          <w:tcPr>
            <w:tcW w:w="2217" w:type="dxa"/>
          </w:tcPr>
          <w:p w14:paraId="24069568" w14:textId="77777777" w:rsidR="003F44E3" w:rsidRDefault="003F44E3" w:rsidP="00697A28">
            <w:r>
              <w:t>Date sent</w:t>
            </w:r>
          </w:p>
        </w:tc>
      </w:tr>
      <w:tr w:rsidR="00CD0190" w14:paraId="0EAD89A0" w14:textId="77777777" w:rsidTr="00557185">
        <w:tc>
          <w:tcPr>
            <w:tcW w:w="2547" w:type="dxa"/>
          </w:tcPr>
          <w:p w14:paraId="7B44AAC5" w14:textId="77777777" w:rsidR="00CD0190" w:rsidRDefault="00CD0190" w:rsidP="00CD0190">
            <w:r>
              <w:t>Sophie Talon-Bergeron</w:t>
            </w:r>
          </w:p>
        </w:tc>
        <w:tc>
          <w:tcPr>
            <w:tcW w:w="4252" w:type="dxa"/>
          </w:tcPr>
          <w:p w14:paraId="14583CC2" w14:textId="77777777" w:rsidR="00CD0190" w:rsidRDefault="00CD0190" w:rsidP="00CD0190">
            <w:r>
              <w:t>Finance Manager</w:t>
            </w:r>
          </w:p>
        </w:tc>
        <w:tc>
          <w:tcPr>
            <w:tcW w:w="2217" w:type="dxa"/>
          </w:tcPr>
          <w:p w14:paraId="4C3BD93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47" w:author="Chris Johnson" w:date="2016-04-13T13:40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181F9540" w14:textId="147A9BAE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48" w:author="Chris Johnson" w:date="2016-04-13T13:40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7B30C3C6" w14:textId="77777777" w:rsidTr="00557185">
        <w:tc>
          <w:tcPr>
            <w:tcW w:w="2547" w:type="dxa"/>
          </w:tcPr>
          <w:p w14:paraId="32857CA4" w14:textId="77777777" w:rsidR="00CD0190" w:rsidRDefault="00CD0190" w:rsidP="00CD0190">
            <w:r>
              <w:t>Bianca Vasquez</w:t>
            </w:r>
          </w:p>
        </w:tc>
        <w:tc>
          <w:tcPr>
            <w:tcW w:w="4252" w:type="dxa"/>
          </w:tcPr>
          <w:p w14:paraId="460B7E4A" w14:textId="77777777" w:rsidR="00CD0190" w:rsidRDefault="00CD0190" w:rsidP="00CD0190">
            <w:r>
              <w:t>Financial Analyst</w:t>
            </w:r>
          </w:p>
        </w:tc>
        <w:tc>
          <w:tcPr>
            <w:tcW w:w="2217" w:type="dxa"/>
          </w:tcPr>
          <w:p w14:paraId="39955B01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49" w:author="Chris Johnson" w:date="2016-04-13T13:41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41F8A723" w14:textId="31D10217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50" w:author="Chris Johnson" w:date="2016-04-13T13:41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5CBB07A0" w14:textId="77777777" w:rsidTr="00557185">
        <w:tc>
          <w:tcPr>
            <w:tcW w:w="2547" w:type="dxa"/>
          </w:tcPr>
          <w:p w14:paraId="18D38FDF" w14:textId="77777777" w:rsidR="00CD0190" w:rsidRDefault="00CD0190" w:rsidP="00CD0190">
            <w:r>
              <w:t>Liz Collins</w:t>
            </w:r>
          </w:p>
        </w:tc>
        <w:tc>
          <w:tcPr>
            <w:tcW w:w="4252" w:type="dxa"/>
          </w:tcPr>
          <w:p w14:paraId="07432B1E" w14:textId="77777777" w:rsidR="00CD0190" w:rsidRDefault="00CD0190" w:rsidP="00CD0190">
            <w:r>
              <w:t>Financial Controller</w:t>
            </w:r>
          </w:p>
        </w:tc>
        <w:tc>
          <w:tcPr>
            <w:tcW w:w="2217" w:type="dxa"/>
          </w:tcPr>
          <w:p w14:paraId="14BDB866" w14:textId="77777777" w:rsidR="00CD0190" w:rsidRPr="005B49C8" w:rsidRDefault="00CD0190" w:rsidP="005B49C8">
            <w:pPr>
              <w:pStyle w:val="ListParagraph"/>
              <w:numPr>
                <w:ilvl w:val="0"/>
                <w:numId w:val="7"/>
              </w:numPr>
              <w:ind w:left="174" w:hanging="174"/>
              <w:rPr>
                <w:ins w:id="51" w:author="Chris Johnson" w:date="2016-04-13T13:41:00Z"/>
                <w:rFonts w:ascii="Verdana" w:hAnsi="Verdana"/>
                <w:sz w:val="18"/>
              </w:rPr>
            </w:pPr>
            <w:r w:rsidRPr="005B49C8">
              <w:rPr>
                <w:rFonts w:ascii="Verdana" w:hAnsi="Verdana"/>
                <w:sz w:val="18"/>
              </w:rPr>
              <w:t>10</w:t>
            </w:r>
            <w:r w:rsidRPr="005B49C8">
              <w:rPr>
                <w:rFonts w:ascii="Verdana" w:hAnsi="Verdana"/>
                <w:sz w:val="18"/>
                <w:vertAlign w:val="superscript"/>
              </w:rPr>
              <w:t>th</w:t>
            </w:r>
            <w:r w:rsidRPr="005B49C8">
              <w:rPr>
                <w:rFonts w:ascii="Verdana" w:hAnsi="Verdana"/>
                <w:sz w:val="18"/>
              </w:rPr>
              <w:t xml:space="preserve"> March 2016</w:t>
            </w:r>
          </w:p>
          <w:p w14:paraId="36D9CDDA" w14:textId="3AAA47E1" w:rsidR="005B49C8" w:rsidRDefault="005B49C8" w:rsidP="005B49C8">
            <w:pPr>
              <w:pStyle w:val="ListParagraph"/>
              <w:numPr>
                <w:ilvl w:val="0"/>
                <w:numId w:val="7"/>
              </w:numPr>
              <w:ind w:left="174" w:hanging="174"/>
            </w:pPr>
            <w:ins w:id="52" w:author="Chris Johnson" w:date="2016-04-13T13:41:00Z">
              <w:r w:rsidRPr="005B49C8">
                <w:rPr>
                  <w:rFonts w:ascii="Verdana" w:hAnsi="Verdana"/>
                  <w:sz w:val="18"/>
                </w:rPr>
                <w:t>13</w:t>
              </w:r>
              <w:r w:rsidRPr="005B49C8">
                <w:rPr>
                  <w:rFonts w:ascii="Verdana" w:hAnsi="Verdana"/>
                  <w:sz w:val="18"/>
                  <w:vertAlign w:val="superscript"/>
                </w:rPr>
                <w:t>th</w:t>
              </w:r>
              <w:r w:rsidRPr="005B49C8">
                <w:rPr>
                  <w:rFonts w:ascii="Verdana" w:hAnsi="Verdana"/>
                  <w:sz w:val="18"/>
                </w:rPr>
                <w:t xml:space="preserve"> April 2016</w:t>
              </w:r>
            </w:ins>
          </w:p>
        </w:tc>
      </w:tr>
      <w:tr w:rsidR="00CD0190" w14:paraId="7F3F0246" w14:textId="77777777" w:rsidTr="00557185">
        <w:tc>
          <w:tcPr>
            <w:tcW w:w="2547" w:type="dxa"/>
          </w:tcPr>
          <w:p w14:paraId="0E206064" w14:textId="77777777" w:rsidR="00CD0190" w:rsidRDefault="00CD0190" w:rsidP="00CD0190">
            <w:r>
              <w:t>Benjamin Hémond</w:t>
            </w:r>
          </w:p>
        </w:tc>
        <w:tc>
          <w:tcPr>
            <w:tcW w:w="4252" w:type="dxa"/>
          </w:tcPr>
          <w:p w14:paraId="0B1E98F3" w14:textId="77777777" w:rsidR="00CD0190" w:rsidRDefault="00CD0190" w:rsidP="00CD0190">
            <w:r>
              <w:t>Procurement Specialist</w:t>
            </w:r>
          </w:p>
        </w:tc>
        <w:tc>
          <w:tcPr>
            <w:tcW w:w="2217" w:type="dxa"/>
          </w:tcPr>
          <w:p w14:paraId="2FDE53B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791CD9FC" w14:textId="77777777" w:rsidTr="00557185">
        <w:tc>
          <w:tcPr>
            <w:tcW w:w="2547" w:type="dxa"/>
          </w:tcPr>
          <w:p w14:paraId="2F47335D" w14:textId="77777777" w:rsidR="00CD0190" w:rsidRDefault="00CD0190" w:rsidP="00CD0190">
            <w:r>
              <w:t>Hassan Mamdani</w:t>
            </w:r>
          </w:p>
        </w:tc>
        <w:tc>
          <w:tcPr>
            <w:tcW w:w="4252" w:type="dxa"/>
          </w:tcPr>
          <w:p w14:paraId="598A3B0B" w14:textId="77777777" w:rsidR="00CD0190" w:rsidRDefault="00CD0190" w:rsidP="00CD0190">
            <w:pPr>
              <w:autoSpaceDE w:val="0"/>
              <w:autoSpaceDN w:val="0"/>
            </w:pPr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Research Scientist Computational Chemist</w:t>
            </w:r>
          </w:p>
        </w:tc>
        <w:tc>
          <w:tcPr>
            <w:tcW w:w="2217" w:type="dxa"/>
          </w:tcPr>
          <w:p w14:paraId="2708010B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379EBB63" w14:textId="77777777" w:rsidTr="00557185">
        <w:tc>
          <w:tcPr>
            <w:tcW w:w="2547" w:type="dxa"/>
          </w:tcPr>
          <w:p w14:paraId="62E39454" w14:textId="77777777" w:rsidR="00CD0190" w:rsidRDefault="00CD0190" w:rsidP="00CD0190">
            <w:r>
              <w:t>David Franklin</w:t>
            </w:r>
          </w:p>
        </w:tc>
        <w:tc>
          <w:tcPr>
            <w:tcW w:w="4252" w:type="dxa"/>
          </w:tcPr>
          <w:p w14:paraId="4FBE370D" w14:textId="77777777" w:rsidR="00CD0190" w:rsidRDefault="00CD0190" w:rsidP="00CD0190">
            <w:r>
              <w:t>Head of Financial Planning and Analysis</w:t>
            </w:r>
          </w:p>
        </w:tc>
        <w:tc>
          <w:tcPr>
            <w:tcW w:w="2217" w:type="dxa"/>
          </w:tcPr>
          <w:p w14:paraId="4F52D413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06221AD9" w14:textId="77777777" w:rsidTr="00557185">
        <w:tc>
          <w:tcPr>
            <w:tcW w:w="2547" w:type="dxa"/>
          </w:tcPr>
          <w:p w14:paraId="5F87A0AD" w14:textId="77777777" w:rsidR="00CD0190" w:rsidRDefault="00CD0190" w:rsidP="00CD0190">
            <w:r>
              <w:t>Jacqueline Richard</w:t>
            </w:r>
          </w:p>
        </w:tc>
        <w:tc>
          <w:tcPr>
            <w:tcW w:w="4252" w:type="dxa"/>
          </w:tcPr>
          <w:p w14:paraId="712BF346" w14:textId="77777777" w:rsidR="00CD0190" w:rsidRDefault="00CD0190" w:rsidP="00CD0190">
            <w:r>
              <w:t>Head of Financial Reporting</w:t>
            </w:r>
          </w:p>
        </w:tc>
        <w:tc>
          <w:tcPr>
            <w:tcW w:w="2217" w:type="dxa"/>
          </w:tcPr>
          <w:p w14:paraId="3E20A9E2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50DB581F" w14:textId="77777777" w:rsidTr="00557185">
        <w:tc>
          <w:tcPr>
            <w:tcW w:w="2547" w:type="dxa"/>
          </w:tcPr>
          <w:p w14:paraId="656C9ED7" w14:textId="77777777" w:rsidR="00CD0190" w:rsidRDefault="00CD0190" w:rsidP="00CD0190">
            <w:r>
              <w:t>Bruce Pritchard</w:t>
            </w:r>
          </w:p>
        </w:tc>
        <w:tc>
          <w:tcPr>
            <w:tcW w:w="4252" w:type="dxa"/>
          </w:tcPr>
          <w:p w14:paraId="13169E29" w14:textId="77777777" w:rsidR="00CD0190" w:rsidRDefault="00CD0190" w:rsidP="00CD0190">
            <w:r>
              <w:t>COO</w:t>
            </w:r>
          </w:p>
        </w:tc>
        <w:tc>
          <w:tcPr>
            <w:tcW w:w="2217" w:type="dxa"/>
          </w:tcPr>
          <w:p w14:paraId="65BE4EA1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  <w:tr w:rsidR="00CD0190" w14:paraId="268A2DA7" w14:textId="77777777" w:rsidTr="00557185">
        <w:tc>
          <w:tcPr>
            <w:tcW w:w="2547" w:type="dxa"/>
          </w:tcPr>
          <w:p w14:paraId="09D06ABE" w14:textId="77777777" w:rsidR="00CD0190" w:rsidRDefault="00CD0190" w:rsidP="00CD0190">
            <w:r>
              <w:t>Greg Weaver</w:t>
            </w:r>
          </w:p>
        </w:tc>
        <w:tc>
          <w:tcPr>
            <w:tcW w:w="4252" w:type="dxa"/>
          </w:tcPr>
          <w:p w14:paraId="1B9BA775" w14:textId="77777777" w:rsidR="00CD0190" w:rsidRDefault="00CD0190" w:rsidP="00CD0190">
            <w:r>
              <w:t>CFO</w:t>
            </w:r>
          </w:p>
        </w:tc>
        <w:tc>
          <w:tcPr>
            <w:tcW w:w="2217" w:type="dxa"/>
          </w:tcPr>
          <w:p w14:paraId="3D740254" w14:textId="77777777" w:rsidR="00CD0190" w:rsidRDefault="00CD0190" w:rsidP="00CD0190">
            <w:r w:rsidRPr="0092705F">
              <w:rPr>
                <w:rFonts w:ascii="Verdana" w:hAnsi="Verdana"/>
                <w:sz w:val="18"/>
              </w:rPr>
              <w:t>10</w:t>
            </w:r>
            <w:r w:rsidRPr="0092705F">
              <w:rPr>
                <w:rFonts w:ascii="Verdana" w:hAnsi="Verdana"/>
                <w:sz w:val="18"/>
                <w:vertAlign w:val="superscript"/>
              </w:rPr>
              <w:t>th</w:t>
            </w:r>
            <w:r w:rsidRPr="0092705F">
              <w:rPr>
                <w:rFonts w:ascii="Verdana" w:hAnsi="Verdana"/>
                <w:sz w:val="18"/>
              </w:rPr>
              <w:t xml:space="preserve"> March 2016</w:t>
            </w:r>
          </w:p>
        </w:tc>
      </w:tr>
    </w:tbl>
    <w:p w14:paraId="1E06310B" w14:textId="77777777" w:rsidR="003F44E3" w:rsidRPr="008803BF" w:rsidRDefault="003F44E3" w:rsidP="003F44E3"/>
    <w:p w14:paraId="6E943082" w14:textId="77777777" w:rsidR="003F44E3" w:rsidRPr="00AE5139" w:rsidRDefault="003F44E3" w:rsidP="003F44E3">
      <w:pPr>
        <w:spacing w:before="480"/>
        <w:rPr>
          <w:rFonts w:ascii="Verdana" w:hAnsi="Verdana"/>
          <w:b/>
          <w:sz w:val="18"/>
          <w:szCs w:val="18"/>
        </w:rPr>
      </w:pPr>
      <w:r w:rsidRPr="00AE5139">
        <w:rPr>
          <w:rFonts w:ascii="Verdana" w:hAnsi="Verdana"/>
          <w:b/>
          <w:sz w:val="18"/>
          <w:szCs w:val="18"/>
        </w:rPr>
        <w:t>Introduction</w:t>
      </w:r>
    </w:p>
    <w:p w14:paraId="4615F04D" w14:textId="77777777" w:rsidR="00EC7146" w:rsidRDefault="00EC7146" w:rsidP="003F44E3">
      <w:r>
        <w:t>This is a brief list of all reports that are currently available as held within the Syspro ERP system</w:t>
      </w:r>
      <w:r w:rsidR="00557185">
        <w:t xml:space="preserve"> with a brief description of</w:t>
      </w:r>
    </w:p>
    <w:p w14:paraId="52B0843A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does</w:t>
      </w:r>
    </w:p>
    <w:p w14:paraId="58CD7F22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parameters of the report relate to</w:t>
      </w:r>
    </w:p>
    <w:p w14:paraId="5E9321ED" w14:textId="77777777" w:rsidR="00557185" w:rsidRDefault="00557185" w:rsidP="00557185">
      <w:pPr>
        <w:pStyle w:val="ListParagraph"/>
        <w:numPr>
          <w:ilvl w:val="0"/>
          <w:numId w:val="4"/>
        </w:numPr>
      </w:pPr>
      <w:r>
        <w:t>What the report looks like</w:t>
      </w:r>
    </w:p>
    <w:p w14:paraId="4D89747D" w14:textId="77777777" w:rsidR="003F44E3" w:rsidRDefault="00EC7146" w:rsidP="003F44E3">
      <w:r>
        <w:t xml:space="preserve">Any reports </w:t>
      </w:r>
      <w:r w:rsidR="00557185">
        <w:t xml:space="preserve">that are </w:t>
      </w:r>
      <w:r>
        <w:t xml:space="preserve">held in the development folder </w:t>
      </w:r>
      <w:r w:rsidR="00557185">
        <w:t>are awaiting sign off from the business before being released.</w:t>
      </w:r>
    </w:p>
    <w:p w14:paraId="2D46AEC3" w14:textId="77777777" w:rsidR="00EC7146" w:rsidRDefault="00EC7146" w:rsidP="003F44E3">
      <w:r>
        <w:t xml:space="preserve">Any reports that </w:t>
      </w:r>
      <w:r w:rsidR="00557185">
        <w:t xml:space="preserve">have been written </w:t>
      </w:r>
      <w:r>
        <w:t>limit</w:t>
      </w:r>
      <w:r w:rsidR="00557185">
        <w:t>ing them</w:t>
      </w:r>
      <w:r>
        <w:t xml:space="preserve"> to a single company are </w:t>
      </w:r>
      <w:r w:rsidR="00557185">
        <w:t>scheduled to be removed as soon as replacements have been signed off and therefore have not been included in this document.</w:t>
      </w:r>
    </w:p>
    <w:p w14:paraId="0BAB3008" w14:textId="77777777" w:rsidR="003F44E3" w:rsidRDefault="003F44E3" w:rsidP="003F44E3">
      <w:r>
        <w:lastRenderedPageBreak/>
        <w:br w:type="page"/>
      </w:r>
    </w:p>
    <w:p w14:paraId="415E576E" w14:textId="77777777" w:rsidR="003F44E3" w:rsidRPr="003F44E3" w:rsidRDefault="003F44E3" w:rsidP="003F44E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55677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CFD76" w14:textId="77777777" w:rsidR="00041215" w:rsidRDefault="00041215">
          <w:pPr>
            <w:pStyle w:val="TOCHeading"/>
          </w:pPr>
          <w:r>
            <w:t>Contents</w:t>
          </w:r>
        </w:p>
        <w:p w14:paraId="4200D5ED" w14:textId="295AD0B7" w:rsidR="0083579A" w:rsidRDefault="00041215">
          <w:pPr>
            <w:pStyle w:val="TOC1"/>
            <w:rPr>
              <w:rFonts w:eastAsiaTheme="minorEastAsia"/>
              <w:sz w:val="22"/>
              <w:lang w:eastAsia="en-GB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448397435" w:history="1">
            <w:r w:rsidR="0083579A" w:rsidRPr="008F180D">
              <w:rPr>
                <w:rStyle w:val="Hyperlink"/>
              </w:rPr>
              <w:t>Folder – System Reports</w:t>
            </w:r>
            <w:r w:rsidR="0083579A">
              <w:rPr>
                <w:webHidden/>
              </w:rPr>
              <w:tab/>
            </w:r>
            <w:r w:rsidR="0083579A">
              <w:rPr>
                <w:webHidden/>
              </w:rPr>
              <w:fldChar w:fldCharType="begin"/>
            </w:r>
            <w:r w:rsidR="0083579A">
              <w:rPr>
                <w:webHidden/>
              </w:rPr>
              <w:instrText xml:space="preserve"> PAGEREF _Toc448397435 \h </w:instrText>
            </w:r>
            <w:r w:rsidR="0083579A">
              <w:rPr>
                <w:webHidden/>
              </w:rPr>
            </w:r>
            <w:r w:rsidR="0083579A">
              <w:rPr>
                <w:webHidden/>
              </w:rPr>
              <w:fldChar w:fldCharType="separate"/>
            </w:r>
            <w:r w:rsidR="0083579A">
              <w:rPr>
                <w:webHidden/>
              </w:rPr>
              <w:t>3</w:t>
            </w:r>
            <w:r w:rsidR="0083579A">
              <w:rPr>
                <w:webHidden/>
              </w:rPr>
              <w:fldChar w:fldCharType="end"/>
            </w:r>
          </w:hyperlink>
        </w:p>
        <w:p w14:paraId="351BC3A8" w14:textId="4156F2E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36" w:history="1">
            <w:r w:rsidRPr="008F180D">
              <w:rPr>
                <w:rStyle w:val="Hyperlink"/>
              </w:rPr>
              <w:t>Batch Profitability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52DE6B7" w14:textId="5E6A5809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37" w:history="1">
            <w:r w:rsidRPr="008F180D">
              <w:rPr>
                <w:rStyle w:val="Hyperlink"/>
              </w:rPr>
              <w:t>Currency Rates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CF8B66C" w14:textId="52909406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38" w:history="1">
            <w:r w:rsidRPr="008F180D">
              <w:rPr>
                <w:rStyle w:val="Hyperlink"/>
              </w:rPr>
              <w:t>Job Lot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C7B330F" w14:textId="3FA26ACC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39" w:history="1">
            <w:r w:rsidRPr="008F180D">
              <w:rPr>
                <w:rStyle w:val="Hyperlink"/>
              </w:rPr>
              <w:t>Folder – System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D62C0E2" w14:textId="4DC8D85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0" w:history="1">
            <w:r w:rsidRPr="008F180D">
              <w:rPr>
                <w:rStyle w:val="Hyperlink"/>
              </w:rPr>
              <w:t>AP Aged Analysis Alt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08E7072" w14:textId="7CA99CCB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1" w:history="1">
            <w:r w:rsidRPr="008F180D">
              <w:rPr>
                <w:rStyle w:val="Hyperlink"/>
              </w:rPr>
              <w:t>AP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37CB728" w14:textId="289B56BE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2" w:history="1">
            <w:r w:rsidRPr="008F180D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28B492F" w14:textId="04EC0BF7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43" w:history="1">
            <w:r w:rsidRPr="008F180D">
              <w:rPr>
                <w:rStyle w:val="Hyperlink"/>
              </w:rPr>
              <w:t>Folder – System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8346C6" w14:textId="5B92D95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4" w:history="1">
            <w:r w:rsidRPr="008F180D">
              <w:rPr>
                <w:rStyle w:val="Hyperlink"/>
              </w:rPr>
              <w:t>Fixed Asset List Live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B3EE456" w14:textId="0D603011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45" w:history="1">
            <w:r w:rsidRPr="008F180D">
              <w:rPr>
                <w:rStyle w:val="Hyperlink"/>
              </w:rPr>
              <w:t>Folder – System General Ledger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6CA8FE2" w14:textId="1845BEA8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6" w:history="1">
            <w:r w:rsidRPr="008F180D">
              <w:rPr>
                <w:rStyle w:val="Hyperlink"/>
              </w:rPr>
              <w:t>Closing Interco Balances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3FEA65F" w14:textId="5BBF5FA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7" w:history="1">
            <w:r w:rsidRPr="008F180D">
              <w:rPr>
                <w:rStyle w:val="Hyperlink"/>
              </w:rPr>
              <w:t>Gen Ledger Control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B41591D" w14:textId="541F9512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48" w:history="1">
            <w:r w:rsidRPr="008F180D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50475C4" w14:textId="2DDB84A9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49" w:history="1">
            <w:r w:rsidRPr="008F180D">
              <w:rPr>
                <w:rStyle w:val="Hyperlink"/>
              </w:rPr>
              <w:t>Folder – System Inventory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726BDF1" w14:textId="4105B51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0" w:history="1">
            <w:r w:rsidRPr="008F180D">
              <w:rPr>
                <w:rStyle w:val="Hyperlink"/>
              </w:rPr>
              <w:t>Lot Retesting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45182F1" w14:textId="3E346A9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1" w:history="1">
            <w:r w:rsidRPr="008F180D">
              <w:rPr>
                <w:rStyle w:val="Hyperlink"/>
              </w:rPr>
              <w:t>Stock Levels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61940D2" w14:textId="1B62053C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2" w:history="1">
            <w:r w:rsidRPr="008F180D">
              <w:rPr>
                <w:rStyle w:val="Hyperlink"/>
              </w:rPr>
              <w:t>Inventory Inspection Times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1D8C06F" w14:textId="771A062E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53" w:history="1">
            <w:r w:rsidRPr="008F180D">
              <w:rPr>
                <w:rStyle w:val="Hyperlink"/>
              </w:rPr>
              <w:t>Folder – System Management Accounts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35B3DD0" w14:textId="7E9397F8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54" w:history="1">
            <w:r w:rsidRPr="008F180D">
              <w:rPr>
                <w:rStyle w:val="Hyperlink"/>
              </w:rPr>
              <w:t>Folder – System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E5F2615" w14:textId="5D7AE2EA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5" w:history="1">
            <w:r w:rsidRPr="008F180D">
              <w:rPr>
                <w:rStyle w:val="Hyperlink"/>
              </w:rPr>
              <w:t>Purchase Order 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344E572" w14:textId="768686A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6" w:history="1">
            <w:r w:rsidRPr="008F180D">
              <w:rPr>
                <w:rStyle w:val="Hyperlink"/>
              </w:rPr>
              <w:t>Open Purchase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5231CE1" w14:textId="51BAE75A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7" w:history="1">
            <w:r w:rsidRPr="008F180D">
              <w:rPr>
                <w:rStyle w:val="Hyperlink"/>
              </w:rPr>
              <w:t>Open Purchase Zero Order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F17D51A" w14:textId="1F702FDA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8" w:history="1">
            <w:r w:rsidRPr="008F180D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0573FE8" w14:textId="28169F4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59" w:history="1">
            <w:r w:rsidRPr="008F180D">
              <w:rPr>
                <w:rStyle w:val="Hyperlink"/>
              </w:rPr>
              <w:t>Requisition 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E3B6B9E" w14:textId="4A292494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60" w:history="1">
            <w:r w:rsidRPr="008F180D">
              <w:rPr>
                <w:rStyle w:val="Hyperlink"/>
              </w:rPr>
              <w:t>Folder – System Sales Orders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89C590C" w14:textId="05B7363B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1" w:history="1">
            <w:r w:rsidRPr="008F180D">
              <w:rPr>
                <w:rStyle w:val="Hyperlink"/>
              </w:rPr>
              <w:t>Sales Orders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1111A98" w14:textId="6A0F1F29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2" w:history="1">
            <w:r w:rsidRPr="008F180D">
              <w:rPr>
                <w:rStyle w:val="Hyperlink"/>
              </w:rPr>
              <w:t>Sales by Job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8360F04" w14:textId="217E105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3" w:history="1">
            <w:r w:rsidRPr="008F180D">
              <w:rPr>
                <w:rStyle w:val="Hyperlink"/>
              </w:rPr>
              <w:t>Sales Order KPI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CEABF1A" w14:textId="402105C2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64" w:history="1">
            <w:r w:rsidRPr="008F180D">
              <w:rPr>
                <w:rStyle w:val="Hyperlink"/>
              </w:rPr>
              <w:t>Folder – System WIP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4B2408F" w14:textId="3BE747B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5" w:history="1">
            <w:r w:rsidRPr="008F180D">
              <w:rPr>
                <w:rStyle w:val="Hyperlink"/>
              </w:rPr>
              <w:t>Job Lot Output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5636805" w14:textId="076932E9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66" w:history="1">
            <w:r w:rsidRPr="008F180D">
              <w:rPr>
                <w:rStyle w:val="Hyperlink"/>
              </w:rPr>
              <w:t>Folder –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19A58E4" w14:textId="3D2ED082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7" w:history="1">
            <w:r w:rsidRPr="008F180D">
              <w:rPr>
                <w:rStyle w:val="Hyperlink"/>
              </w:rPr>
              <w:t>Actuals Budgets GL Group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950EAD5" w14:textId="2C0F5CA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8" w:history="1">
            <w:r w:rsidRPr="008F180D">
              <w:rPr>
                <w:rStyle w:val="Hyperlink"/>
              </w:rPr>
              <w:t>Actuals Budgets Report Index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04DDC92" w14:textId="252E25D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69" w:history="1">
            <w:r w:rsidRPr="008F180D">
              <w:rPr>
                <w:rStyle w:val="Hyperlink"/>
              </w:rPr>
              <w:t>Actuals Budgets Balance Sheet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613BC29" w14:textId="4463685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0" w:history="1">
            <w:r w:rsidRPr="008F180D">
              <w:rPr>
                <w:rStyle w:val="Hyperlink"/>
              </w:rPr>
              <w:t>GL Center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E2632AE" w14:textId="0FCCE52D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1" w:history="1">
            <w:r w:rsidRPr="008F180D">
              <w:rPr>
                <w:rStyle w:val="Hyperlink"/>
              </w:rPr>
              <w:t>General Ledger Journal Entries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A73297B" w14:textId="086CDECB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2" w:history="1">
            <w:r w:rsidRPr="008F180D">
              <w:rPr>
                <w:rStyle w:val="Hyperlink"/>
              </w:rPr>
              <w:t>GRN Unpaid 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F0B3F95" w14:textId="167B20B8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3" w:history="1">
            <w:r w:rsidRPr="008F180D">
              <w:rPr>
                <w:rStyle w:val="Hyperlink"/>
              </w:rPr>
              <w:t>Inventory in Inspection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D93002F" w14:textId="3C418296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4" w:history="1">
            <w:r w:rsidRPr="008F180D">
              <w:rPr>
                <w:rStyle w:val="Hyperlink"/>
              </w:rPr>
              <w:t>Labour Ledger 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B7AE8BB" w14:textId="45C11610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5" w:history="1">
            <w:r w:rsidRPr="008F180D">
              <w:rPr>
                <w:rStyle w:val="Hyperlink"/>
              </w:rPr>
              <w:t>Lot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53F5015" w14:textId="17513BC2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6" w:history="1">
            <w:r w:rsidRPr="008F180D">
              <w:rPr>
                <w:rStyle w:val="Hyperlink"/>
              </w:rPr>
              <w:t>Missing RI2 GLGroups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8F02319" w14:textId="6ECD9285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7" w:history="1">
            <w:r w:rsidRPr="008F180D">
              <w:rPr>
                <w:rStyle w:val="Hyperlink"/>
              </w:rPr>
              <w:t>Open Requisition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F7F5E62" w14:textId="5FD2430F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8" w:history="1">
            <w:r w:rsidRPr="008F180D">
              <w:rPr>
                <w:rStyle w:val="Hyperlink"/>
              </w:rPr>
              <w:t>Open Purchase Orders Stock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454A973" w14:textId="251FDDC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79" w:history="1">
            <w:r w:rsidRPr="008F180D">
              <w:rPr>
                <w:rStyle w:val="Hyperlink"/>
              </w:rPr>
              <w:t>Payment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EF55E12" w14:textId="661AD36E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0" w:history="1">
            <w:r w:rsidRPr="008F180D">
              <w:rPr>
                <w:rStyle w:val="Hyperlink"/>
              </w:rPr>
              <w:t>Pick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626A257" w14:textId="05C87F50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1" w:history="1">
            <w:r w:rsidRPr="008F180D">
              <w:rPr>
                <w:rStyle w:val="Hyperlink"/>
              </w:rPr>
              <w:t>Pick List Job Breakdown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32EE096" w14:textId="172A7564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2" w:history="1">
            <w:r w:rsidRPr="008F180D">
              <w:rPr>
                <w:rStyle w:val="Hyperlink"/>
              </w:rPr>
              <w:t>Pick List Reserved Lots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86AB36E" w14:textId="1130C017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3" w:history="1">
            <w:r w:rsidRPr="008F180D">
              <w:rPr>
                <w:rStyle w:val="Hyperlink"/>
              </w:rPr>
              <w:t>Pick List Work Centre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3072741B" w14:textId="021E5C21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4" w:history="1">
            <w:r w:rsidRPr="008F180D">
              <w:rPr>
                <w:rStyle w:val="Hyperlink"/>
              </w:rPr>
              <w:t>Purchase Order Details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1DCEE13" w14:textId="30D179C2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5" w:history="1">
            <w:r w:rsidRPr="008F180D">
              <w:rPr>
                <w:rStyle w:val="Hyperlink"/>
              </w:rPr>
              <w:t>Purchase Order E Signature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3A62693" w14:textId="341601F0" w:rsidR="0083579A" w:rsidRDefault="0083579A">
          <w:pPr>
            <w:pStyle w:val="TOC2"/>
            <w:rPr>
              <w:rFonts w:eastAsiaTheme="minorEastAsia"/>
              <w:sz w:val="22"/>
              <w:lang w:eastAsia="en-GB"/>
            </w:rPr>
          </w:pPr>
          <w:hyperlink w:anchor="_Toc448397486" w:history="1">
            <w:r w:rsidRPr="008F180D">
              <w:rPr>
                <w:rStyle w:val="Hyperlink"/>
              </w:rPr>
              <w:t>Unpaid Assets Accounts Payable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8227673" w14:textId="0E4750B8" w:rsidR="0083579A" w:rsidRDefault="0083579A">
          <w:pPr>
            <w:pStyle w:val="TOC1"/>
            <w:rPr>
              <w:rFonts w:eastAsiaTheme="minorEastAsia"/>
              <w:sz w:val="22"/>
              <w:lang w:eastAsia="en-GB"/>
            </w:rPr>
          </w:pPr>
          <w:hyperlink w:anchor="_Toc448397487" w:history="1">
            <w:r w:rsidRPr="008F180D">
              <w:rPr>
                <w:rStyle w:val="Hyperlink"/>
              </w:rPr>
              <w:t>Reports to be developed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_Toc448397487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6169D5C3" w14:textId="3F6380F0" w:rsidR="00041215" w:rsidRDefault="00041215" w:rsidP="00BA7CB5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F2E62D" w14:textId="77777777" w:rsidR="00041215" w:rsidRPr="005B49C8" w:rsidRDefault="00041215">
      <w:pPr>
        <w:rPr>
          <w:sz w:val="12"/>
        </w:rPr>
      </w:pPr>
      <w:r w:rsidRPr="005B49C8">
        <w:rPr>
          <w:sz w:val="12"/>
        </w:rPr>
        <w:br w:type="page"/>
      </w:r>
    </w:p>
    <w:p w14:paraId="20B9F773" w14:textId="77777777" w:rsidR="00041215" w:rsidRPr="00041215" w:rsidRDefault="00041215" w:rsidP="00041215">
      <w:pPr>
        <w:pStyle w:val="Heading1"/>
      </w:pPr>
      <w:bookmarkStart w:id="53" w:name="_Toc448397435"/>
      <w:r w:rsidRPr="00041215">
        <w:lastRenderedPageBreak/>
        <w:t>Folder – System Reports</w:t>
      </w:r>
      <w:bookmarkEnd w:id="53"/>
    </w:p>
    <w:p w14:paraId="1956B3EC" w14:textId="77777777" w:rsidR="00041215" w:rsidRDefault="00041215" w:rsidP="00041215">
      <w:pPr>
        <w:pStyle w:val="Heading2"/>
      </w:pPr>
      <w:bookmarkStart w:id="54" w:name="_Toc448397436"/>
      <w:r>
        <w:t>Batch Profitability</w:t>
      </w:r>
      <w:bookmarkEnd w:id="5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041215" w:rsidRPr="00041215" w14:paraId="12E8C108" w14:textId="77777777" w:rsidTr="00041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41209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8C92CF" w14:textId="77777777" w:rsidR="00041215" w:rsidRPr="00041215" w:rsidRDefault="000E2CB7" w:rsidP="00041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 of jobs that have been actioned within a timeframe for a company, including labour cost, material cost and the amount sold</w:t>
            </w:r>
          </w:p>
        </w:tc>
      </w:tr>
      <w:tr w:rsidR="00041215" w:rsidRPr="00041215" w14:paraId="54D84C84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41FB5E" w14:textId="77777777" w:rsidR="00041215" w:rsidRPr="00041215" w:rsidRDefault="00A521B3" w:rsidP="00041215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C55061D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041215" w:rsidRPr="00041215" w14:paraId="0ED317BF" w14:textId="77777777" w:rsidTr="00041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FC56D2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39B7B39" w14:textId="77777777" w:rsidR="00041215" w:rsidRPr="00041215" w:rsidRDefault="00E41D57" w:rsidP="00041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041215" w:rsidRPr="00041215" w14:paraId="6CA788B0" w14:textId="77777777" w:rsidTr="00041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42AC4A" w14:textId="77777777" w:rsidR="00041215" w:rsidRPr="00041215" w:rsidRDefault="00A521B3" w:rsidP="00041215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D86BAC" w14:textId="77777777" w:rsidR="00041215" w:rsidRPr="00041215" w:rsidRDefault="000E2CB7" w:rsidP="00041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7233B4A8" w14:textId="77777777" w:rsidR="00041215" w:rsidRDefault="00041215" w:rsidP="00041215"/>
    <w:p w14:paraId="44A68073" w14:textId="77777777" w:rsidR="00A521B3" w:rsidRPr="005B49C8" w:rsidRDefault="000E2CB7" w:rsidP="00041215">
      <w:r w:rsidRPr="005B49C8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7AB41C" wp14:editId="415C5A82">
            <wp:simplePos x="0" y="0"/>
            <wp:positionH relativeFrom="margin">
              <wp:posOffset>3152775</wp:posOffset>
            </wp:positionH>
            <wp:positionV relativeFrom="margin">
              <wp:posOffset>2038350</wp:posOffset>
            </wp:positionV>
            <wp:extent cx="3369310" cy="2445385"/>
            <wp:effectExtent l="19050" t="19050" r="21590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1B3" w:rsidRPr="005B49C8">
        <w:t>Parameters</w:t>
      </w:r>
    </w:p>
    <w:p w14:paraId="429A9983" w14:textId="77777777" w:rsidR="000E2CB7" w:rsidRDefault="000E2CB7" w:rsidP="000E2CB7">
      <w:r>
        <w:t>These are filters picked before running the report</w:t>
      </w:r>
    </w:p>
    <w:p w14:paraId="40001958" w14:textId="77777777" w:rsidR="003E2A7F" w:rsidRDefault="000E2CB7" w:rsidP="000E2CB7">
      <w:pPr>
        <w:pStyle w:val="ListParagraph"/>
        <w:numPr>
          <w:ilvl w:val="0"/>
          <w:numId w:val="1"/>
        </w:numPr>
      </w:pPr>
      <w:r>
        <w:t>Company</w:t>
      </w:r>
    </w:p>
    <w:p w14:paraId="5ED92E3E" w14:textId="77777777" w:rsidR="00041215" w:rsidRDefault="003E2A7F" w:rsidP="003E2A7F">
      <w:pPr>
        <w:pStyle w:val="ListParagraph"/>
        <w:numPr>
          <w:ilvl w:val="1"/>
          <w:numId w:val="1"/>
        </w:numPr>
      </w:pPr>
      <w:r>
        <w:t>T</w:t>
      </w:r>
      <w:r w:rsidR="000E2CB7">
        <w:t>he Syspro company ID to run against</w:t>
      </w:r>
      <w:r>
        <w:t xml:space="preserve"> (PBL = 10)</w:t>
      </w:r>
    </w:p>
    <w:p w14:paraId="4CCFE23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Start</w:t>
      </w:r>
      <w:r w:rsidR="00DC66FD">
        <w:t xml:space="preserve"> </w:t>
      </w:r>
      <w:r>
        <w:t>Date-YYYY-MM-DD</w:t>
      </w:r>
    </w:p>
    <w:p w14:paraId="5E26C5E0" w14:textId="77777777" w:rsidR="003E2A7F" w:rsidRDefault="003E2A7F" w:rsidP="003E2A7F">
      <w:pPr>
        <w:pStyle w:val="ListParagraph"/>
        <w:numPr>
          <w:ilvl w:val="1"/>
          <w:numId w:val="1"/>
        </w:numPr>
      </w:pPr>
      <w:r>
        <w:t xml:space="preserve">Beginning of the </w:t>
      </w:r>
      <w:r w:rsidR="00DC66FD">
        <w:t>period to select jobs that started</w:t>
      </w:r>
    </w:p>
    <w:p w14:paraId="1082176B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End</w:t>
      </w:r>
      <w:r w:rsidR="00DC66FD">
        <w:t xml:space="preserve"> </w:t>
      </w:r>
      <w:r>
        <w:t>Date-YYYY-MM-DD</w:t>
      </w:r>
    </w:p>
    <w:p w14:paraId="69C90CB4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End of the period to select jobs that started</w:t>
      </w:r>
    </w:p>
    <w:p w14:paraId="60F9555E" w14:textId="77777777" w:rsidR="000E2CB7" w:rsidRDefault="000E2CB7" w:rsidP="000E2CB7">
      <w:pPr>
        <w:pStyle w:val="ListParagraph"/>
        <w:numPr>
          <w:ilvl w:val="0"/>
          <w:numId w:val="1"/>
        </w:numPr>
      </w:pPr>
      <w:r>
        <w:t>Complete</w:t>
      </w:r>
      <w:r w:rsidR="00DC66FD">
        <w:t xml:space="preserve"> </w:t>
      </w:r>
      <w:r>
        <w:t>Jobs</w:t>
      </w:r>
    </w:p>
    <w:p w14:paraId="584CDA47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Yes – for only complete jobs</w:t>
      </w:r>
    </w:p>
    <w:p w14:paraId="175EBB8C" w14:textId="77777777" w:rsidR="00DC66FD" w:rsidRDefault="00DC66FD" w:rsidP="00DC66FD">
      <w:pPr>
        <w:pStyle w:val="ListParagraph"/>
        <w:numPr>
          <w:ilvl w:val="1"/>
          <w:numId w:val="1"/>
        </w:numPr>
      </w:pPr>
      <w:r>
        <w:t>No – for only incomplete jobs</w:t>
      </w:r>
    </w:p>
    <w:p w14:paraId="284DB6F6" w14:textId="77777777" w:rsidR="00041215" w:rsidRDefault="000E2CB7" w:rsidP="00041215">
      <w:r>
        <w:t>Final Report</w:t>
      </w:r>
    </w:p>
    <w:p w14:paraId="4870D1AF" w14:textId="77777777" w:rsidR="00DC66FD" w:rsidRDefault="000E2CB7" w:rsidP="00DC66FD">
      <w:pPr>
        <w:jc w:val="center"/>
      </w:pPr>
      <w:r>
        <w:rPr>
          <w:noProof/>
          <w:lang w:eastAsia="en-GB"/>
        </w:rPr>
        <w:drawing>
          <wp:inline distT="0" distB="0" distL="0" distR="0" wp14:anchorId="0F08F9E2" wp14:editId="6666FF9B">
            <wp:extent cx="5105255" cy="3535045"/>
            <wp:effectExtent l="19050" t="19050" r="19685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88" cy="354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90A01" w14:textId="77777777" w:rsidR="000E2CB7" w:rsidRDefault="00DC66FD" w:rsidP="00DC66FD">
      <w:r>
        <w:br w:type="page"/>
      </w:r>
    </w:p>
    <w:p w14:paraId="6071A3A0" w14:textId="77777777" w:rsidR="009004E7" w:rsidRDefault="009004E7" w:rsidP="009004E7">
      <w:pPr>
        <w:pStyle w:val="Heading2"/>
        <w:rPr>
          <w:moveTo w:id="55" w:author="Chris Johnson" w:date="2016-03-18T16:56:00Z"/>
        </w:rPr>
      </w:pPr>
      <w:bookmarkStart w:id="56" w:name="_Toc448397437"/>
      <w:moveToRangeStart w:id="57" w:author="Chris Johnson" w:date="2016-03-18T16:56:00Z" w:name="move446083497"/>
      <w:moveTo w:id="58" w:author="Chris Johnson" w:date="2016-03-18T16:56:00Z">
        <w:r>
          <w:lastRenderedPageBreak/>
          <w:t>Currency Rates</w:t>
        </w:r>
        <w:bookmarkEnd w:id="56"/>
      </w:moveTo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9004E7" w:rsidRPr="00041215" w14:paraId="5EA3FA78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9F141C" w14:textId="77777777" w:rsidR="009004E7" w:rsidRPr="00041215" w:rsidRDefault="009004E7" w:rsidP="00412991">
            <w:pPr>
              <w:rPr>
                <w:moveTo w:id="59" w:author="Chris Johnson" w:date="2016-03-18T16:56:00Z"/>
                <w:i w:val="0"/>
              </w:rPr>
            </w:pPr>
            <w:moveTo w:id="60" w:author="Chris Johnson" w:date="2016-03-18T16:56:00Z">
              <w:r>
                <w:rPr>
                  <w:i w:val="0"/>
                </w:rPr>
                <w:t>Description</w:t>
              </w:r>
            </w:moveTo>
          </w:p>
        </w:tc>
        <w:tc>
          <w:tcPr>
            <w:tcW w:w="8901" w:type="dxa"/>
          </w:tcPr>
          <w:p w14:paraId="2BD327A0" w14:textId="77777777" w:rsidR="009004E7" w:rsidRPr="00041215" w:rsidRDefault="009004E7" w:rsidP="004129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moveTo w:id="61" w:author="Chris Johnson" w:date="2016-03-18T16:56:00Z"/>
              </w:rPr>
            </w:pPr>
            <w:moveTo w:id="62" w:author="Chris Johnson" w:date="2016-03-18T16:56:00Z">
              <w:r>
                <w:t>Details of historic currency rates</w:t>
              </w:r>
            </w:moveTo>
          </w:p>
        </w:tc>
      </w:tr>
      <w:tr w:rsidR="009004E7" w:rsidRPr="00041215" w14:paraId="00B55EB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CCBA2A" w14:textId="77777777" w:rsidR="009004E7" w:rsidRPr="00041215" w:rsidRDefault="009004E7" w:rsidP="00412991">
            <w:pPr>
              <w:rPr>
                <w:moveTo w:id="63" w:author="Chris Johnson" w:date="2016-03-18T16:56:00Z"/>
                <w:i w:val="0"/>
              </w:rPr>
            </w:pPr>
            <w:moveTo w:id="64" w:author="Chris Johnson" w:date="2016-03-18T16:56:00Z">
              <w:r w:rsidRPr="00041215">
                <w:rPr>
                  <w:i w:val="0"/>
                </w:rPr>
                <w:t>Requested by</w:t>
              </w:r>
            </w:moveTo>
          </w:p>
        </w:tc>
        <w:tc>
          <w:tcPr>
            <w:tcW w:w="8901" w:type="dxa"/>
          </w:tcPr>
          <w:p w14:paraId="700EBEA9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To w:id="65" w:author="Chris Johnson" w:date="2016-03-18T16:56:00Z"/>
              </w:rPr>
            </w:pPr>
            <w:moveTo w:id="66" w:author="Chris Johnson" w:date="2016-03-18T16:56:00Z">
              <w:del w:id="67" w:author="Chris Johnson" w:date="2016-03-18T16:56:00Z">
                <w:r w:rsidDel="009004E7">
                  <w:delText>N/A</w:delText>
                </w:r>
              </w:del>
            </w:moveTo>
            <w:ins w:id="68" w:author="Chris Johnson" w:date="2016-03-18T16:56:00Z">
              <w:r>
                <w:t>Chris Johnson</w:t>
              </w:r>
            </w:ins>
          </w:p>
        </w:tc>
      </w:tr>
      <w:tr w:rsidR="009004E7" w:rsidRPr="00041215" w14:paraId="5B5E46BB" w14:textId="77777777" w:rsidTr="004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FE8B89" w14:textId="77777777" w:rsidR="009004E7" w:rsidRPr="00041215" w:rsidRDefault="009004E7" w:rsidP="00412991">
            <w:pPr>
              <w:rPr>
                <w:moveTo w:id="69" w:author="Chris Johnson" w:date="2016-03-18T16:56:00Z"/>
                <w:i w:val="0"/>
              </w:rPr>
            </w:pPr>
            <w:moveTo w:id="70" w:author="Chris Johnson" w:date="2016-03-18T16:56:00Z">
              <w:r>
                <w:rPr>
                  <w:i w:val="0"/>
                </w:rPr>
                <w:t>Delivered Date</w:t>
              </w:r>
            </w:moveTo>
          </w:p>
        </w:tc>
        <w:tc>
          <w:tcPr>
            <w:tcW w:w="8901" w:type="dxa"/>
          </w:tcPr>
          <w:p w14:paraId="683BDB70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To w:id="71" w:author="Chris Johnson" w:date="2016-03-18T16:56:00Z"/>
              </w:rPr>
            </w:pPr>
            <w:moveTo w:id="72" w:author="Chris Johnson" w:date="2016-03-18T16:56:00Z">
              <w:del w:id="73" w:author="Chris Johnson" w:date="2016-03-18T16:56:00Z">
                <w:r w:rsidDel="009004E7">
                  <w:delText>N/A</w:delText>
                </w:r>
              </w:del>
            </w:moveTo>
            <w:ins w:id="74" w:author="Chris Johnson" w:date="2016-03-18T16:56:00Z">
              <w:r>
                <w:t>March 2016</w:t>
              </w:r>
            </w:ins>
          </w:p>
        </w:tc>
      </w:tr>
      <w:tr w:rsidR="009004E7" w:rsidRPr="00041215" w14:paraId="015754A0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CC551E" w14:textId="77777777" w:rsidR="009004E7" w:rsidRPr="00041215" w:rsidRDefault="009004E7" w:rsidP="00412991">
            <w:pPr>
              <w:rPr>
                <w:moveTo w:id="75" w:author="Chris Johnson" w:date="2016-03-18T16:56:00Z"/>
                <w:i w:val="0"/>
              </w:rPr>
            </w:pPr>
            <w:moveTo w:id="76" w:author="Chris Johnson" w:date="2016-03-18T16:56:00Z">
              <w:r>
                <w:rPr>
                  <w:i w:val="0"/>
                </w:rPr>
                <w:t>Used by</w:t>
              </w:r>
            </w:moveTo>
          </w:p>
        </w:tc>
        <w:tc>
          <w:tcPr>
            <w:tcW w:w="8901" w:type="dxa"/>
          </w:tcPr>
          <w:p w14:paraId="1BEA29EE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To w:id="77" w:author="Chris Johnson" w:date="2016-03-18T16:56:00Z"/>
              </w:rPr>
            </w:pPr>
            <w:moveTo w:id="78" w:author="Chris Johnson" w:date="2016-03-18T16:56:00Z">
              <w:r>
                <w:t>N/A</w:t>
              </w:r>
            </w:moveTo>
          </w:p>
        </w:tc>
      </w:tr>
    </w:tbl>
    <w:p w14:paraId="0E562457" w14:textId="77777777" w:rsidR="009004E7" w:rsidRDefault="009004E7" w:rsidP="009004E7">
      <w:pPr>
        <w:rPr>
          <w:moveTo w:id="79" w:author="Chris Johnson" w:date="2016-03-18T16:56:00Z"/>
        </w:rPr>
      </w:pPr>
    </w:p>
    <w:p w14:paraId="19BCE983" w14:textId="77777777" w:rsidR="009004E7" w:rsidRDefault="009004E7" w:rsidP="009004E7">
      <w:pPr>
        <w:rPr>
          <w:moveTo w:id="80" w:author="Chris Johnson" w:date="2016-03-18T16:56:00Z"/>
        </w:rPr>
      </w:pPr>
      <w:moveTo w:id="81" w:author="Chris Johnson" w:date="2016-03-18T16:56:00Z">
        <w:r>
          <w:rPr>
            <w:noProof/>
            <w:lang w:eastAsia="en-GB"/>
          </w:rPr>
          <w:drawing>
            <wp:anchor distT="0" distB="0" distL="114300" distR="114300" simplePos="0" relativeHeight="251699200" behindDoc="0" locked="0" layoutInCell="1" allowOverlap="1" wp14:anchorId="1868D978" wp14:editId="096B8340">
              <wp:simplePos x="0" y="0"/>
              <wp:positionH relativeFrom="margin">
                <wp:align>right</wp:align>
              </wp:positionH>
              <wp:positionV relativeFrom="paragraph">
                <wp:posOffset>23590</wp:posOffset>
              </wp:positionV>
              <wp:extent cx="3895238" cy="1990476"/>
              <wp:effectExtent l="19050" t="19050" r="10160" b="10160"/>
              <wp:wrapSquare wrapText="bothSides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95238" cy="1990476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t>Parameters</w:t>
        </w:r>
      </w:moveTo>
    </w:p>
    <w:p w14:paraId="7F5705A3" w14:textId="77777777" w:rsidR="009004E7" w:rsidRDefault="009004E7" w:rsidP="009004E7">
      <w:pPr>
        <w:rPr>
          <w:moveTo w:id="82" w:author="Chris Johnson" w:date="2016-03-18T16:56:00Z"/>
        </w:rPr>
      </w:pPr>
      <w:moveTo w:id="83" w:author="Chris Johnson" w:date="2016-03-18T16:56:00Z">
        <w:r>
          <w:t>These are filters picked before running the report</w:t>
        </w:r>
      </w:moveTo>
    </w:p>
    <w:p w14:paraId="48804BDE" w14:textId="77777777" w:rsidR="009004E7" w:rsidRDefault="009004E7" w:rsidP="009004E7">
      <w:pPr>
        <w:pStyle w:val="ListParagraph"/>
        <w:numPr>
          <w:ilvl w:val="0"/>
          <w:numId w:val="1"/>
        </w:numPr>
        <w:rPr>
          <w:moveTo w:id="84" w:author="Chris Johnson" w:date="2016-03-18T16:56:00Z"/>
        </w:rPr>
      </w:pPr>
      <w:moveTo w:id="85" w:author="Chris Johnson" w:date="2016-03-18T16:56:00Z">
        <w:r>
          <w:t>Currency</w:t>
        </w:r>
      </w:moveTo>
    </w:p>
    <w:p w14:paraId="7CEB5970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86" w:author="Chris Johnson" w:date="2016-03-18T16:56:00Z"/>
        </w:rPr>
      </w:pPr>
      <w:moveTo w:id="87" w:author="Chris Johnson" w:date="2016-03-18T16:56:00Z">
        <w:r>
          <w:t>Choose currency to review</w:t>
        </w:r>
      </w:moveTo>
    </w:p>
    <w:p w14:paraId="6BD31D10" w14:textId="77777777" w:rsidR="009004E7" w:rsidRDefault="009004E7" w:rsidP="009004E7">
      <w:pPr>
        <w:pStyle w:val="ListParagraph"/>
        <w:numPr>
          <w:ilvl w:val="0"/>
          <w:numId w:val="1"/>
        </w:numPr>
        <w:rPr>
          <w:moveTo w:id="88" w:author="Chris Johnson" w:date="2016-03-18T16:56:00Z"/>
        </w:rPr>
      </w:pPr>
      <w:moveTo w:id="89" w:author="Chris Johnson" w:date="2016-03-18T16:56:00Z">
        <w:r>
          <w:t>DivMul</w:t>
        </w:r>
      </w:moveTo>
    </w:p>
    <w:p w14:paraId="1D0EE6ED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90" w:author="Chris Johnson" w:date="2016-03-18T16:56:00Z"/>
        </w:rPr>
      </w:pPr>
      <w:moveTo w:id="91" w:author="Chris Johnson" w:date="2016-03-18T16:56:00Z">
        <w:r>
          <w:t>Division – show currency rates as a rate to divide figures by</w:t>
        </w:r>
      </w:moveTo>
    </w:p>
    <w:p w14:paraId="5FBDCC2A" w14:textId="77777777" w:rsidR="009004E7" w:rsidRDefault="009004E7" w:rsidP="009004E7">
      <w:pPr>
        <w:pStyle w:val="ListParagraph"/>
        <w:numPr>
          <w:ilvl w:val="1"/>
          <w:numId w:val="1"/>
        </w:numPr>
        <w:rPr>
          <w:moveTo w:id="92" w:author="Chris Johnson" w:date="2016-03-18T16:56:00Z"/>
        </w:rPr>
      </w:pPr>
      <w:moveTo w:id="93" w:author="Chris Johnson" w:date="2016-03-18T16:56:00Z">
        <w:r>
          <w:t>Muliply – show currency rates as a rate to divide figures by</w:t>
        </w:r>
      </w:moveTo>
    </w:p>
    <w:p w14:paraId="0F4E5EB2" w14:textId="77777777" w:rsidR="009004E7" w:rsidRDefault="009004E7" w:rsidP="009004E7">
      <w:pPr>
        <w:rPr>
          <w:moveTo w:id="94" w:author="Chris Johnson" w:date="2016-03-18T16:56:00Z"/>
        </w:rPr>
      </w:pPr>
    </w:p>
    <w:p w14:paraId="4C939AAB" w14:textId="77777777" w:rsidR="009004E7" w:rsidRDefault="009004E7" w:rsidP="009004E7">
      <w:pPr>
        <w:rPr>
          <w:moveTo w:id="95" w:author="Chris Johnson" w:date="2016-03-18T16:56:00Z"/>
        </w:rPr>
      </w:pPr>
      <w:moveTo w:id="96" w:author="Chris Johnson" w:date="2016-03-18T16:56:00Z">
        <w:r>
          <w:t>Final Report</w:t>
        </w:r>
      </w:moveTo>
    </w:p>
    <w:p w14:paraId="55A18150" w14:textId="77777777" w:rsidR="009004E7" w:rsidRDefault="009004E7" w:rsidP="00605480">
      <w:pPr>
        <w:rPr>
          <w:ins w:id="97" w:author="Chris Johnson" w:date="2016-03-18T16:56:00Z"/>
        </w:rPr>
      </w:pPr>
      <w:moveTo w:id="98" w:author="Chris Johnson" w:date="2016-03-18T16:56:00Z">
        <w:r>
          <w:rPr>
            <w:noProof/>
            <w:lang w:eastAsia="en-GB"/>
          </w:rPr>
          <w:drawing>
            <wp:inline distT="0" distB="0" distL="0" distR="0" wp14:anchorId="7C96D9A1" wp14:editId="4227FC36">
              <wp:extent cx="6645910" cy="3085465"/>
              <wp:effectExtent l="19050" t="19050" r="21590" b="19685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08546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moveTo>
      <w:moveToRangeEnd w:id="57"/>
    </w:p>
    <w:p w14:paraId="2FEAC92F" w14:textId="77777777" w:rsidR="009004E7" w:rsidRDefault="009004E7" w:rsidP="009004E7">
      <w:pPr>
        <w:rPr>
          <w:ins w:id="99" w:author="Chris Johnson" w:date="2016-03-18T16:56:00Z"/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ins w:id="100" w:author="Chris Johnson" w:date="2016-03-18T16:56:00Z">
        <w:r>
          <w:br w:type="page"/>
        </w:r>
      </w:ins>
    </w:p>
    <w:p w14:paraId="5D34D1DC" w14:textId="77777777" w:rsidR="00041215" w:rsidRDefault="00041215" w:rsidP="009004E7">
      <w:pPr>
        <w:pStyle w:val="Heading2"/>
      </w:pPr>
      <w:bookmarkStart w:id="101" w:name="_Toc448397438"/>
      <w:r>
        <w:lastRenderedPageBreak/>
        <w:t>Job Lot Breakdown</w:t>
      </w:r>
      <w:bookmarkEnd w:id="10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20220C1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E63D13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65D30B2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Syspro details of a job, showing labour, stock consumed, stock created and sales made</w:t>
            </w:r>
          </w:p>
        </w:tc>
      </w:tr>
      <w:tr w:rsidR="00A521B3" w:rsidRPr="00041215" w14:paraId="6D990E8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365F4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1F275AC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A521B3" w:rsidRPr="00041215" w14:paraId="3BCCF733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CEBF4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8D2B8F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184229F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3428B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90B7989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</w:t>
            </w:r>
          </w:p>
        </w:tc>
      </w:tr>
    </w:tbl>
    <w:p w14:paraId="3D503D6C" w14:textId="77777777" w:rsidR="00A521B3" w:rsidRDefault="00A521B3" w:rsidP="00A521B3"/>
    <w:p w14:paraId="4A513286" w14:textId="77777777" w:rsidR="00A521B3" w:rsidRDefault="001055AC" w:rsidP="00A521B3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13036DE0" wp14:editId="059ADE14">
            <wp:simplePos x="0" y="0"/>
            <wp:positionH relativeFrom="margin">
              <wp:posOffset>2518410</wp:posOffset>
            </wp:positionH>
            <wp:positionV relativeFrom="margin">
              <wp:posOffset>1238250</wp:posOffset>
            </wp:positionV>
            <wp:extent cx="4210493" cy="3709731"/>
            <wp:effectExtent l="19050" t="19050" r="1905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3" cy="370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80C13CD" w14:textId="77777777" w:rsidR="001055AC" w:rsidRDefault="001055AC" w:rsidP="001055AC">
      <w:r>
        <w:t>These are filters picked before running the report</w:t>
      </w:r>
    </w:p>
    <w:p w14:paraId="72606022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Company</w:t>
      </w:r>
    </w:p>
    <w:p w14:paraId="7654EF2F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368E193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Job</w:t>
      </w:r>
    </w:p>
    <w:p w14:paraId="59A295D9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The batch number to check</w:t>
      </w:r>
    </w:p>
    <w:p w14:paraId="4D5B90AE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Labour</w:t>
      </w:r>
    </w:p>
    <w:p w14:paraId="4CCA3DCC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labour input into job</w:t>
      </w:r>
    </w:p>
    <w:p w14:paraId="05B1AC1B" w14:textId="77777777" w:rsidR="001055AC" w:rsidRDefault="001055AC" w:rsidP="001055AC">
      <w:pPr>
        <w:pStyle w:val="ListParagraph"/>
        <w:numPr>
          <w:ilvl w:val="0"/>
          <w:numId w:val="1"/>
        </w:numPr>
      </w:pPr>
      <w:r>
        <w:t>Show Inward Lots</w:t>
      </w:r>
    </w:p>
    <w:p w14:paraId="0C2437FE" w14:textId="77777777" w:rsidR="001055AC" w:rsidRDefault="001055AC" w:rsidP="001055AC">
      <w:pPr>
        <w:pStyle w:val="ListParagraph"/>
        <w:numPr>
          <w:ilvl w:val="1"/>
          <w:numId w:val="1"/>
        </w:numPr>
      </w:pPr>
      <w:r>
        <w:t>Choose whether to show Lots input into job</w:t>
      </w:r>
    </w:p>
    <w:p w14:paraId="6484B6E1" w14:textId="77777777" w:rsidR="001055AC" w:rsidRDefault="001055AC" w:rsidP="00101755">
      <w:pPr>
        <w:pStyle w:val="ListParagraph"/>
      </w:pPr>
    </w:p>
    <w:p w14:paraId="5268CB00" w14:textId="77777777" w:rsidR="00A521B3" w:rsidRDefault="00A521B3" w:rsidP="00041215"/>
    <w:p w14:paraId="1940A31B" w14:textId="77777777" w:rsidR="00041215" w:rsidRDefault="00041215" w:rsidP="00041215"/>
    <w:p w14:paraId="5FBE100F" w14:textId="77777777" w:rsidR="008F1EFB" w:rsidRDefault="008F1EFB" w:rsidP="00041215">
      <w:r>
        <w:t>Final Report</w:t>
      </w:r>
    </w:p>
    <w:p w14:paraId="197AF3B5" w14:textId="77777777" w:rsidR="001055AC" w:rsidRDefault="008F1EFB" w:rsidP="00041215">
      <w:r>
        <w:rPr>
          <w:noProof/>
          <w:lang w:eastAsia="en-GB"/>
        </w:rPr>
        <w:drawing>
          <wp:inline distT="0" distB="0" distL="0" distR="0" wp14:anchorId="2146657B" wp14:editId="24AFECB6">
            <wp:extent cx="6645910" cy="3289935"/>
            <wp:effectExtent l="19050" t="19050" r="2159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41B95" w14:textId="77777777" w:rsidR="001055AC" w:rsidRDefault="001055AC">
      <w:r>
        <w:br w:type="page"/>
      </w:r>
    </w:p>
    <w:p w14:paraId="7602D8C6" w14:textId="77777777" w:rsidR="00041215" w:rsidRPr="00E46EE0" w:rsidRDefault="00041215" w:rsidP="00BA7CB5">
      <w:pPr>
        <w:pStyle w:val="Heading1"/>
      </w:pPr>
      <w:bookmarkStart w:id="102" w:name="_Toc448397439"/>
      <w:r w:rsidRPr="00E46EE0">
        <w:lastRenderedPageBreak/>
        <w:t>Folder – System Accounts Payable</w:t>
      </w:r>
      <w:bookmarkEnd w:id="102"/>
    </w:p>
    <w:p w14:paraId="6643263A" w14:textId="77777777" w:rsidR="00041215" w:rsidRDefault="00041215" w:rsidP="00BA7CB5">
      <w:pPr>
        <w:pStyle w:val="Heading2"/>
      </w:pPr>
      <w:bookmarkStart w:id="103" w:name="_Toc448397440"/>
      <w:r>
        <w:t>AP Aged Analysis Alt</w:t>
      </w:r>
      <w:bookmarkEnd w:id="10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45CAFD4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91E7A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14D7A60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Revision of Syspro report correcting total fields</w:t>
            </w:r>
          </w:p>
        </w:tc>
      </w:tr>
      <w:tr w:rsidR="00A521B3" w:rsidRPr="00041215" w14:paraId="521276C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2D25AF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AF9893A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1445402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44C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7D1BCD1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58753BF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FBB8BD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05EE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48AB5EC" w14:textId="77777777" w:rsidR="00A521B3" w:rsidRDefault="00A521B3" w:rsidP="00A521B3"/>
    <w:p w14:paraId="7871D8E0" w14:textId="77777777" w:rsidR="00101755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C18D178" wp14:editId="2F28A9C8">
            <wp:simplePos x="0" y="0"/>
            <wp:positionH relativeFrom="margin">
              <wp:align>right</wp:align>
            </wp:positionH>
            <wp:positionV relativeFrom="paragraph">
              <wp:posOffset>29570</wp:posOffset>
            </wp:positionV>
            <wp:extent cx="4288610" cy="2594344"/>
            <wp:effectExtent l="19050" t="19050" r="17145" b="158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0" cy="259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9A07C7" w14:textId="77777777" w:rsidR="00101755" w:rsidRDefault="00101755" w:rsidP="00101755">
      <w:r>
        <w:t>These are filters picked before running the report</w:t>
      </w:r>
      <w:r w:rsidR="00E41D57">
        <w:t>.</w:t>
      </w:r>
    </w:p>
    <w:p w14:paraId="2A29479E" w14:textId="77777777" w:rsidR="00E41D57" w:rsidRDefault="00E41D57" w:rsidP="00101755">
      <w:r>
        <w:t>These parameters have been defined by Syspro.</w:t>
      </w:r>
    </w:p>
    <w:p w14:paraId="0CAD4893" w14:textId="77777777" w:rsidR="00041215" w:rsidRDefault="00041215" w:rsidP="00041215">
      <w:pPr>
        <w:rPr>
          <w:b/>
        </w:rPr>
      </w:pPr>
    </w:p>
    <w:p w14:paraId="6EC5F083" w14:textId="77777777" w:rsidR="00101755" w:rsidRDefault="00101755" w:rsidP="00041215">
      <w:pPr>
        <w:rPr>
          <w:b/>
        </w:rPr>
      </w:pPr>
    </w:p>
    <w:p w14:paraId="3AA8CBE0" w14:textId="77777777" w:rsidR="00101755" w:rsidRDefault="00101755" w:rsidP="00041215">
      <w:pPr>
        <w:rPr>
          <w:b/>
        </w:rPr>
      </w:pPr>
    </w:p>
    <w:p w14:paraId="78A214A2" w14:textId="77777777" w:rsidR="00101755" w:rsidRDefault="00101755" w:rsidP="00041215">
      <w:pPr>
        <w:rPr>
          <w:b/>
        </w:rPr>
      </w:pPr>
    </w:p>
    <w:p w14:paraId="7CFE76E5" w14:textId="77777777" w:rsidR="00101755" w:rsidRDefault="00101755" w:rsidP="00041215">
      <w:pPr>
        <w:rPr>
          <w:b/>
        </w:rPr>
      </w:pPr>
    </w:p>
    <w:p w14:paraId="49242CB2" w14:textId="77777777" w:rsidR="00101755" w:rsidRDefault="00101755" w:rsidP="00041215">
      <w:pPr>
        <w:rPr>
          <w:b/>
        </w:rPr>
      </w:pPr>
    </w:p>
    <w:p w14:paraId="0BD38C19" w14:textId="77777777" w:rsidR="00041215" w:rsidRDefault="00041215">
      <w:pPr>
        <w:rPr>
          <w:b/>
        </w:rPr>
      </w:pPr>
    </w:p>
    <w:p w14:paraId="4DB24FFB" w14:textId="77777777" w:rsidR="00041215" w:rsidRDefault="008F1EFB" w:rsidP="00041215">
      <w:r w:rsidRPr="008F1EFB">
        <w:t>Final Report</w:t>
      </w:r>
    </w:p>
    <w:p w14:paraId="4CB3332A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606388B" wp14:editId="77B412FF">
            <wp:extent cx="6645910" cy="1546860"/>
            <wp:effectExtent l="19050" t="19050" r="2159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EAA14" w14:textId="77777777" w:rsidR="006E2D06" w:rsidRDefault="006E2D06">
      <w:r>
        <w:br w:type="page"/>
      </w:r>
    </w:p>
    <w:p w14:paraId="5A8F703F" w14:textId="77777777" w:rsidR="00041215" w:rsidRDefault="00041215" w:rsidP="00BA7CB5">
      <w:pPr>
        <w:pStyle w:val="Heading2"/>
      </w:pPr>
      <w:bookmarkStart w:id="104" w:name="_Toc448397441"/>
      <w:r>
        <w:lastRenderedPageBreak/>
        <w:t>AP Unpaid Assets</w:t>
      </w:r>
      <w:bookmarkEnd w:id="10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8E6272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BD1F67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0E8AA9D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Logi Solutions</w:t>
            </w:r>
          </w:p>
        </w:tc>
      </w:tr>
      <w:tr w:rsidR="00A521B3" w:rsidRPr="00041215" w14:paraId="4888C58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07895AE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D12E28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2BD8473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0EE71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C4E028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14C3959B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308C9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8DD8D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2E4F2052" w14:textId="77777777" w:rsidR="00A521B3" w:rsidRDefault="00A521B3" w:rsidP="00A521B3"/>
    <w:p w14:paraId="2C97A86E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5249AD0F" wp14:editId="6F80EBFE">
            <wp:simplePos x="0" y="0"/>
            <wp:positionH relativeFrom="margin">
              <wp:align>right</wp:align>
            </wp:positionH>
            <wp:positionV relativeFrom="paragraph">
              <wp:posOffset>41048</wp:posOffset>
            </wp:positionV>
            <wp:extent cx="4274870" cy="2009554"/>
            <wp:effectExtent l="19050" t="19050" r="11430" b="101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0" cy="200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125581B" w14:textId="77777777" w:rsidR="00041215" w:rsidRDefault="00101755" w:rsidP="00101755">
      <w:pPr>
        <w:pStyle w:val="ListParagraph"/>
        <w:numPr>
          <w:ilvl w:val="0"/>
          <w:numId w:val="1"/>
        </w:numPr>
      </w:pPr>
      <w:r>
        <w:t>Period</w:t>
      </w:r>
    </w:p>
    <w:p w14:paraId="20B1DCFA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P1 = current period</w:t>
      </w:r>
    </w:p>
    <w:p w14:paraId="62771C2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P2 = previous period</w:t>
      </w:r>
    </w:p>
    <w:p w14:paraId="0E7F6932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P3 = previous period -1</w:t>
      </w:r>
    </w:p>
    <w:p w14:paraId="48F36E04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Syspro Company</w:t>
      </w:r>
    </w:p>
    <w:p w14:paraId="3DD07AE7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207B588" w14:textId="77777777" w:rsidR="00101755" w:rsidRDefault="00101755" w:rsidP="00101755"/>
    <w:p w14:paraId="7CCBCC10" w14:textId="77777777" w:rsidR="00101755" w:rsidRDefault="00101755" w:rsidP="00101755"/>
    <w:p w14:paraId="316081B8" w14:textId="77777777" w:rsidR="006E2D06" w:rsidRDefault="006E2D06" w:rsidP="00041215">
      <w:r>
        <w:t>Final Report</w:t>
      </w:r>
    </w:p>
    <w:p w14:paraId="5E5D3CA5" w14:textId="77777777" w:rsidR="006E2D06" w:rsidRDefault="006E2D06" w:rsidP="00041215">
      <w:r>
        <w:rPr>
          <w:noProof/>
          <w:lang w:eastAsia="en-GB"/>
        </w:rPr>
        <w:drawing>
          <wp:inline distT="0" distB="0" distL="0" distR="0" wp14:anchorId="3FEA5D6B" wp14:editId="1D0EAC50">
            <wp:extent cx="6645910" cy="1326515"/>
            <wp:effectExtent l="19050" t="19050" r="21590" b="260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EC66C0" w14:textId="77777777" w:rsidR="006E2D06" w:rsidRDefault="006E2D06">
      <w:r>
        <w:br w:type="page"/>
      </w:r>
    </w:p>
    <w:p w14:paraId="3D2EA14D" w14:textId="77777777" w:rsidR="00041215" w:rsidRDefault="00041215" w:rsidP="00BA7CB5">
      <w:pPr>
        <w:pStyle w:val="Heading2"/>
      </w:pPr>
      <w:bookmarkStart w:id="105" w:name="_Toc448397442"/>
      <w:r>
        <w:lastRenderedPageBreak/>
        <w:t>Payment Run</w:t>
      </w:r>
      <w:bookmarkEnd w:id="10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A46364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0EEE0B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7307D5E" w14:textId="77777777" w:rsidR="00A521B3" w:rsidRPr="00041215" w:rsidRDefault="00E41D57" w:rsidP="00E41D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Payment Run with GRN matching for the creation of cheques</w:t>
            </w:r>
          </w:p>
        </w:tc>
      </w:tr>
      <w:tr w:rsidR="00A521B3" w:rsidRPr="00041215" w14:paraId="3C9492A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9DCF7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B2CB12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1E8C171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CB3C6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1D9218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0266301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51CDC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24F9725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54FF7C4" w14:textId="77777777" w:rsidR="00A521B3" w:rsidRDefault="00A521B3" w:rsidP="00A521B3"/>
    <w:p w14:paraId="07E0D507" w14:textId="77777777" w:rsidR="00A521B3" w:rsidRDefault="00101755" w:rsidP="00A521B3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56F535C1" wp14:editId="181C0BE6">
            <wp:simplePos x="0" y="0"/>
            <wp:positionH relativeFrom="margin">
              <wp:align>right</wp:align>
            </wp:positionH>
            <wp:positionV relativeFrom="paragraph">
              <wp:posOffset>27666</wp:posOffset>
            </wp:positionV>
            <wp:extent cx="4221126" cy="2131054"/>
            <wp:effectExtent l="19050" t="19050" r="27305" b="222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26" cy="2131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7592836" w14:textId="77777777" w:rsidR="00101755" w:rsidRDefault="00101755" w:rsidP="00101755">
      <w:r>
        <w:t>These are filters picked before running the report</w:t>
      </w:r>
    </w:p>
    <w:p w14:paraId="12688213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4E52E04D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C73DC29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Payment Number</w:t>
      </w:r>
    </w:p>
    <w:p w14:paraId="63D20A34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Syspro payment number to query</w:t>
      </w:r>
    </w:p>
    <w:p w14:paraId="0BDE49A8" w14:textId="77777777" w:rsidR="00101755" w:rsidRDefault="00101755" w:rsidP="00101755"/>
    <w:p w14:paraId="69BC608F" w14:textId="77777777" w:rsidR="00041215" w:rsidRDefault="00041215" w:rsidP="00041215"/>
    <w:p w14:paraId="7AD1466E" w14:textId="77777777" w:rsidR="00041215" w:rsidRDefault="008F1EFB">
      <w:r>
        <w:t>Final Report</w:t>
      </w:r>
    </w:p>
    <w:p w14:paraId="4987ED29" w14:textId="77777777" w:rsidR="006E2D06" w:rsidRDefault="006E2D06">
      <w:r>
        <w:rPr>
          <w:noProof/>
          <w:lang w:eastAsia="en-GB"/>
        </w:rPr>
        <w:drawing>
          <wp:inline distT="0" distB="0" distL="0" distR="0" wp14:anchorId="070147C8" wp14:editId="572B733C">
            <wp:extent cx="6645910" cy="1770380"/>
            <wp:effectExtent l="19050" t="19050" r="2159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219D4" w14:textId="77777777" w:rsidR="006E2D06" w:rsidRDefault="006E2D06">
      <w:r>
        <w:br w:type="page"/>
      </w:r>
    </w:p>
    <w:p w14:paraId="2BC5D559" w14:textId="77777777" w:rsidR="00041215" w:rsidRDefault="00041215" w:rsidP="00BA7CB5">
      <w:pPr>
        <w:pStyle w:val="Heading1"/>
      </w:pPr>
      <w:bookmarkStart w:id="106" w:name="_Toc448397443"/>
      <w:r>
        <w:lastRenderedPageBreak/>
        <w:t>Folder – System Assets</w:t>
      </w:r>
      <w:bookmarkEnd w:id="106"/>
    </w:p>
    <w:p w14:paraId="5F969092" w14:textId="77777777" w:rsidR="00041215" w:rsidRDefault="00041215" w:rsidP="00BA7CB5">
      <w:pPr>
        <w:pStyle w:val="Heading2"/>
      </w:pPr>
      <w:bookmarkStart w:id="107" w:name="_Toc448397444"/>
      <w:r>
        <w:t>Fixed Asset List Live</w:t>
      </w:r>
      <w:bookmarkEnd w:id="10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269EFD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E3517B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5DAB54C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fixed assets in Syspro</w:t>
            </w:r>
          </w:p>
        </w:tc>
      </w:tr>
      <w:tr w:rsidR="00A521B3" w:rsidRPr="00041215" w14:paraId="7AB3D42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22CCA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129391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Kirsty Wells</w:t>
            </w:r>
          </w:p>
        </w:tc>
      </w:tr>
      <w:tr w:rsidR="00A521B3" w:rsidRPr="00041215" w14:paraId="15EE4307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DFAC8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2EA69EC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 2015</w:t>
            </w:r>
          </w:p>
        </w:tc>
      </w:tr>
      <w:tr w:rsidR="00A521B3" w:rsidRPr="00041215" w14:paraId="48AA0D54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8E112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535B694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3ECE26E2" w14:textId="77777777" w:rsidR="00A521B3" w:rsidRDefault="00A521B3" w:rsidP="00A521B3"/>
    <w:p w14:paraId="05B67E01" w14:textId="77777777" w:rsidR="00101755" w:rsidRDefault="00101755" w:rsidP="00101755">
      <w:r>
        <w:t>Parameters</w:t>
      </w:r>
    </w:p>
    <w:p w14:paraId="450C8DEE" w14:textId="77777777" w:rsidR="00101755" w:rsidRDefault="00101755" w:rsidP="00101755"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38F0ABC0" wp14:editId="03F9AE42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199861" cy="2078662"/>
            <wp:effectExtent l="19050" t="19050" r="10795" b="171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078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These are filters picked before running the report</w:t>
      </w:r>
    </w:p>
    <w:p w14:paraId="0DADCBB1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Company</w:t>
      </w:r>
    </w:p>
    <w:p w14:paraId="5F6BEBD0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A427256" w14:textId="77777777" w:rsidR="00101755" w:rsidRDefault="00101755" w:rsidP="00101755">
      <w:pPr>
        <w:pStyle w:val="ListParagraph"/>
        <w:numPr>
          <w:ilvl w:val="0"/>
          <w:numId w:val="1"/>
        </w:numPr>
      </w:pPr>
      <w:r>
        <w:t>Enter Asset Group</w:t>
      </w:r>
    </w:p>
    <w:p w14:paraId="72293D08" w14:textId="77777777" w:rsidR="00101755" w:rsidRDefault="00101755" w:rsidP="00101755">
      <w:pPr>
        <w:pStyle w:val="ListParagraph"/>
        <w:numPr>
          <w:ilvl w:val="1"/>
          <w:numId w:val="1"/>
        </w:numPr>
      </w:pPr>
      <w:r>
        <w:t>Pick which groups of assets that should be shown</w:t>
      </w:r>
    </w:p>
    <w:p w14:paraId="33175C69" w14:textId="77777777" w:rsidR="00101755" w:rsidRDefault="00101755" w:rsidP="00101755"/>
    <w:p w14:paraId="2240EF67" w14:textId="77777777" w:rsidR="00101755" w:rsidRDefault="00101755" w:rsidP="00101755"/>
    <w:p w14:paraId="302D124B" w14:textId="77777777" w:rsidR="00041215" w:rsidRDefault="008F1EFB">
      <w:r>
        <w:t>Final Report</w:t>
      </w:r>
    </w:p>
    <w:p w14:paraId="4C2392D9" w14:textId="77777777" w:rsidR="006E2D06" w:rsidRDefault="008F1EFB">
      <w:r>
        <w:rPr>
          <w:noProof/>
          <w:lang w:eastAsia="en-GB"/>
        </w:rPr>
        <w:drawing>
          <wp:inline distT="0" distB="0" distL="0" distR="0" wp14:anchorId="1C9ED4B9" wp14:editId="14538045">
            <wp:extent cx="6645910" cy="2946400"/>
            <wp:effectExtent l="19050" t="19050" r="2159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5733D" w14:textId="77777777" w:rsidR="006E2D06" w:rsidRDefault="006E2D06">
      <w:r>
        <w:br w:type="page"/>
      </w:r>
    </w:p>
    <w:p w14:paraId="30E2ADEC" w14:textId="77777777" w:rsidR="00041215" w:rsidRPr="00E46EE0" w:rsidRDefault="00041215" w:rsidP="00BA7CB5">
      <w:pPr>
        <w:pStyle w:val="Heading1"/>
      </w:pPr>
      <w:bookmarkStart w:id="108" w:name="_Toc448397445"/>
      <w:r w:rsidRPr="00E46EE0">
        <w:lastRenderedPageBreak/>
        <w:t>Folder – System General Ledger</w:t>
      </w:r>
      <w:bookmarkEnd w:id="108"/>
    </w:p>
    <w:p w14:paraId="5D66878A" w14:textId="32CE8F9B" w:rsidR="00F91442" w:rsidRDefault="00F91442" w:rsidP="00F91442">
      <w:pPr>
        <w:pStyle w:val="Heading2"/>
        <w:rPr>
          <w:ins w:id="109" w:author="Chris Johnson" w:date="2016-04-08T12:40:00Z"/>
        </w:rPr>
      </w:pPr>
      <w:bookmarkStart w:id="110" w:name="_Toc448397446"/>
      <w:ins w:id="111" w:author="Chris Johnson" w:date="2016-04-08T12:41:00Z">
        <w:r>
          <w:t>Closing Interco Balances</w:t>
        </w:r>
      </w:ins>
      <w:bookmarkEnd w:id="11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555C83CC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12" w:author="Chris Johnson" w:date="2016-04-08T12:4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416AAE19" w14:textId="77777777" w:rsidR="00F91442" w:rsidRPr="00041215" w:rsidRDefault="00F91442" w:rsidP="00397ACD">
            <w:pPr>
              <w:rPr>
                <w:ins w:id="113" w:author="Chris Johnson" w:date="2016-04-08T12:40:00Z"/>
                <w:i w:val="0"/>
              </w:rPr>
            </w:pPr>
            <w:ins w:id="114" w:author="Chris Johnson" w:date="2016-04-08T12:4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34A5BD50" w14:textId="0E94CDBB" w:rsidR="00F91442" w:rsidRPr="00041215" w:rsidRDefault="00F91442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15" w:author="Chris Johnson" w:date="2016-04-08T12:40:00Z"/>
              </w:rPr>
            </w:pPr>
            <w:ins w:id="116" w:author="Chris Johnson" w:date="2016-04-08T12:45:00Z">
              <w:r>
                <w:t>Details of closing balances for intercompany payments</w:t>
              </w:r>
            </w:ins>
          </w:p>
        </w:tc>
      </w:tr>
      <w:tr w:rsidR="00F91442" w:rsidRPr="00041215" w14:paraId="2FCD7DA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17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9390BDD" w14:textId="77777777" w:rsidR="00F91442" w:rsidRPr="00041215" w:rsidRDefault="00F91442" w:rsidP="00397ACD">
            <w:pPr>
              <w:rPr>
                <w:ins w:id="118" w:author="Chris Johnson" w:date="2016-04-08T12:40:00Z"/>
                <w:i w:val="0"/>
              </w:rPr>
            </w:pPr>
            <w:ins w:id="119" w:author="Chris Johnson" w:date="2016-04-08T12:4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7C89068E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20" w:author="Chris Johnson" w:date="2016-04-08T12:40:00Z"/>
              </w:rPr>
            </w:pPr>
            <w:ins w:id="121" w:author="Chris Johnson" w:date="2016-04-08T12:40:00Z">
              <w:r>
                <w:t>Bianca Vasquez</w:t>
              </w:r>
            </w:ins>
          </w:p>
        </w:tc>
      </w:tr>
      <w:tr w:rsidR="00F91442" w:rsidRPr="00041215" w14:paraId="31013DFD" w14:textId="77777777" w:rsidTr="00397ACD">
        <w:trPr>
          <w:ins w:id="122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5A6A79" w14:textId="77777777" w:rsidR="00F91442" w:rsidRPr="00041215" w:rsidRDefault="00F91442" w:rsidP="00397ACD">
            <w:pPr>
              <w:rPr>
                <w:ins w:id="123" w:author="Chris Johnson" w:date="2016-04-08T12:40:00Z"/>
                <w:i w:val="0"/>
              </w:rPr>
            </w:pPr>
            <w:ins w:id="124" w:author="Chris Johnson" w:date="2016-04-08T12:4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1CB398FF" w14:textId="3F177712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25" w:author="Chris Johnson" w:date="2016-04-08T12:40:00Z"/>
              </w:rPr>
            </w:pPr>
            <w:ins w:id="126" w:author="Chris Johnson" w:date="2016-04-08T12:40:00Z">
              <w:r>
                <w:t>7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</w:t>
              </w:r>
            </w:ins>
            <w:ins w:id="127" w:author="Chris Johnson" w:date="2016-04-08T12:41:00Z">
              <w:r>
                <w:t>April 2016</w:t>
              </w:r>
            </w:ins>
          </w:p>
        </w:tc>
      </w:tr>
      <w:tr w:rsidR="00F91442" w:rsidRPr="00041215" w14:paraId="72A51998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28" w:author="Chris Johnson" w:date="2016-04-08T12:4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B3D41A" w14:textId="77777777" w:rsidR="00F91442" w:rsidRPr="00041215" w:rsidRDefault="00F91442" w:rsidP="00397ACD">
            <w:pPr>
              <w:rPr>
                <w:ins w:id="129" w:author="Chris Johnson" w:date="2016-04-08T12:40:00Z"/>
                <w:i w:val="0"/>
              </w:rPr>
            </w:pPr>
            <w:ins w:id="130" w:author="Chris Johnson" w:date="2016-04-08T12:4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68DC9DF8" w14:textId="77777777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1" w:author="Chris Johnson" w:date="2016-04-08T12:40:00Z"/>
              </w:rPr>
            </w:pPr>
            <w:ins w:id="132" w:author="Chris Johnson" w:date="2016-04-08T12:40:00Z">
              <w:r>
                <w:t>PBI Finance</w:t>
              </w:r>
            </w:ins>
          </w:p>
        </w:tc>
      </w:tr>
    </w:tbl>
    <w:p w14:paraId="42D3C8A4" w14:textId="77777777" w:rsidR="00F91442" w:rsidRDefault="00F91442" w:rsidP="00F91442">
      <w:pPr>
        <w:rPr>
          <w:ins w:id="133" w:author="Chris Johnson" w:date="2016-04-08T12:40:00Z"/>
        </w:rPr>
      </w:pPr>
    </w:p>
    <w:p w14:paraId="51C50F1F" w14:textId="3E0B812C" w:rsidR="00F91442" w:rsidRDefault="00F91442" w:rsidP="00F91442">
      <w:pPr>
        <w:rPr>
          <w:ins w:id="134" w:author="Chris Johnson" w:date="2016-04-08T12:40:00Z"/>
        </w:rPr>
      </w:pPr>
      <w:ins w:id="135" w:author="Chris Johnson" w:date="2016-04-08T12:40:00Z">
        <w:r>
          <w:t>Parameters</w:t>
        </w:r>
      </w:ins>
    </w:p>
    <w:p w14:paraId="0FE20669" w14:textId="1B409FA3" w:rsidR="00F91442" w:rsidRDefault="00F91442" w:rsidP="00F91442">
      <w:pPr>
        <w:rPr>
          <w:ins w:id="136" w:author="Chris Johnson" w:date="2016-04-08T12:40:00Z"/>
        </w:rPr>
      </w:pPr>
      <w:ins w:id="137" w:author="Chris Johnson" w:date="2016-04-08T12:42:00Z">
        <w:r>
          <w:rPr>
            <w:noProof/>
            <w:lang w:eastAsia="en-GB"/>
          </w:rPr>
          <w:drawing>
            <wp:anchor distT="0" distB="0" distL="114300" distR="114300" simplePos="0" relativeHeight="251701248" behindDoc="0" locked="0" layoutInCell="1" allowOverlap="1" wp14:anchorId="79EF5789" wp14:editId="7E353A3C">
              <wp:simplePos x="0" y="0"/>
              <wp:positionH relativeFrom="margin">
                <wp:posOffset>3948430</wp:posOffset>
              </wp:positionH>
              <wp:positionV relativeFrom="paragraph">
                <wp:posOffset>4445</wp:posOffset>
              </wp:positionV>
              <wp:extent cx="2673350" cy="1323975"/>
              <wp:effectExtent l="19050" t="19050" r="12700" b="28575"/>
              <wp:wrapSquare wrapText="bothSides"/>
              <wp:docPr id="73" name="Picture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73350" cy="132397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38" w:author="Chris Johnson" w:date="2016-04-08T12:40:00Z">
        <w:r>
          <w:t>These are filters picked before running the report</w:t>
        </w:r>
      </w:ins>
      <w:ins w:id="139" w:author="Chris Johnson" w:date="2016-04-08T12:42:00Z">
        <w:r w:rsidRPr="00F91442">
          <w:rPr>
            <w:noProof/>
            <w:lang w:eastAsia="en-GB"/>
          </w:rPr>
          <w:t xml:space="preserve"> </w:t>
        </w:r>
      </w:ins>
    </w:p>
    <w:p w14:paraId="6D1C9E11" w14:textId="77777777" w:rsidR="00F91442" w:rsidRDefault="00F91442" w:rsidP="00F91442">
      <w:pPr>
        <w:pStyle w:val="ListParagraph"/>
        <w:numPr>
          <w:ilvl w:val="0"/>
          <w:numId w:val="1"/>
        </w:numPr>
        <w:rPr>
          <w:ins w:id="140" w:author="Chris Johnson" w:date="2016-04-08T12:40:00Z"/>
        </w:rPr>
      </w:pPr>
      <w:ins w:id="141" w:author="Chris Johnson" w:date="2016-04-08T12:40:00Z">
        <w:r>
          <w:t>Company</w:t>
        </w:r>
      </w:ins>
    </w:p>
    <w:p w14:paraId="7DE8EDA7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142" w:author="Chris Johnson" w:date="2016-04-08T12:40:00Z"/>
        </w:rPr>
      </w:pPr>
      <w:ins w:id="143" w:author="Chris Johnson" w:date="2016-04-08T12:40:00Z">
        <w:r>
          <w:t>The Syspro company ID to run against (PBL = 10)</w:t>
        </w:r>
      </w:ins>
    </w:p>
    <w:p w14:paraId="6BF22D0E" w14:textId="782BC9FA" w:rsidR="00F91442" w:rsidRDefault="00F91442" w:rsidP="00F91442">
      <w:pPr>
        <w:pStyle w:val="ListParagraph"/>
        <w:numPr>
          <w:ilvl w:val="0"/>
          <w:numId w:val="1"/>
        </w:numPr>
        <w:rPr>
          <w:ins w:id="144" w:author="Chris Johnson" w:date="2016-04-08T12:40:00Z"/>
        </w:rPr>
      </w:pPr>
      <w:ins w:id="145" w:author="Chris Johnson" w:date="2016-04-08T12:40:00Z">
        <w:r>
          <w:t>Enter Period</w:t>
        </w:r>
      </w:ins>
    </w:p>
    <w:p w14:paraId="44B768FF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146" w:author="Chris Johnson" w:date="2016-04-08T12:40:00Z"/>
        </w:rPr>
      </w:pPr>
      <w:ins w:id="147" w:author="Chris Johnson" w:date="2016-04-08T12:40:00Z">
        <w:r>
          <w:t>Choose which GL period to review</w:t>
        </w:r>
      </w:ins>
    </w:p>
    <w:p w14:paraId="4B43E2AA" w14:textId="77777777" w:rsidR="00F91442" w:rsidRDefault="00F91442" w:rsidP="00F91442">
      <w:pPr>
        <w:rPr>
          <w:ins w:id="148" w:author="Chris Johnson" w:date="2016-04-08T12:40:00Z"/>
        </w:rPr>
      </w:pPr>
    </w:p>
    <w:p w14:paraId="065B8068" w14:textId="77777777" w:rsidR="00F91442" w:rsidRDefault="00F91442" w:rsidP="00F91442">
      <w:pPr>
        <w:rPr>
          <w:ins w:id="149" w:author="Chris Johnson" w:date="2016-04-08T12:40:00Z"/>
        </w:rPr>
      </w:pPr>
      <w:ins w:id="150" w:author="Chris Johnson" w:date="2016-04-08T12:40:00Z">
        <w:r>
          <w:t>Final Report</w:t>
        </w:r>
      </w:ins>
    </w:p>
    <w:p w14:paraId="7F59D7CA" w14:textId="77C62D86" w:rsidR="00F91442" w:rsidRDefault="00F91442" w:rsidP="00F91442">
      <w:pPr>
        <w:rPr>
          <w:ins w:id="151" w:author="Chris Johnson" w:date="2016-04-08T12:40:00Z"/>
        </w:rPr>
      </w:pPr>
      <w:ins w:id="152" w:author="Chris Johnson" w:date="2016-04-08T12:44:00Z">
        <w:r>
          <w:rPr>
            <w:noProof/>
            <w:lang w:eastAsia="en-GB"/>
          </w:rPr>
          <w:drawing>
            <wp:inline distT="0" distB="0" distL="0" distR="0" wp14:anchorId="2BAD3E16" wp14:editId="7B81622D">
              <wp:extent cx="4144488" cy="3589344"/>
              <wp:effectExtent l="19050" t="19050" r="27940" b="11430"/>
              <wp:docPr id="75" name="Picture 75" descr="C:\Users\cjohnson\AppData\Local\Temp\SNAGHTML158d2df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cjohnson\AppData\Local\Temp\SNAGHTML158d2df3.PNG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48144" cy="3592511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4B8618F" w14:textId="77777777" w:rsidR="00F91442" w:rsidRDefault="00F91442" w:rsidP="00F91442">
      <w:pPr>
        <w:rPr>
          <w:ins w:id="153" w:author="Chris Johnson" w:date="2016-04-08T12:40:00Z"/>
        </w:rPr>
      </w:pPr>
      <w:ins w:id="154" w:author="Chris Johnson" w:date="2016-04-08T12:40:00Z">
        <w:r>
          <w:br w:type="page"/>
        </w:r>
      </w:ins>
    </w:p>
    <w:p w14:paraId="0C4DE753" w14:textId="5FF3CE61" w:rsidR="005B49C8" w:rsidRDefault="005B49C8" w:rsidP="005B49C8">
      <w:pPr>
        <w:pStyle w:val="Heading2"/>
        <w:rPr>
          <w:ins w:id="155" w:author="Chris Johnson" w:date="2016-04-13T13:20:00Z"/>
        </w:rPr>
      </w:pPr>
      <w:bookmarkStart w:id="156" w:name="_Toc448397447"/>
      <w:ins w:id="157" w:author="Chris Johnson" w:date="2016-04-13T13:21:00Z">
        <w:r>
          <w:lastRenderedPageBreak/>
          <w:t>Gen Ledger Control Panel</w:t>
        </w:r>
      </w:ins>
      <w:bookmarkEnd w:id="15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5899A50B" w14:textId="77777777" w:rsidTr="00615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58" w:author="Chris Johnson" w:date="2016-04-13T13:2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B02569" w14:textId="77777777" w:rsidR="005B49C8" w:rsidRPr="00041215" w:rsidRDefault="005B49C8" w:rsidP="006159D0">
            <w:pPr>
              <w:rPr>
                <w:ins w:id="159" w:author="Chris Johnson" w:date="2016-04-13T13:20:00Z"/>
                <w:i w:val="0"/>
              </w:rPr>
            </w:pPr>
            <w:ins w:id="160" w:author="Chris Johnson" w:date="2016-04-13T13:2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3797E0D9" w14:textId="31DAD647" w:rsidR="005B49C8" w:rsidRPr="00041215" w:rsidRDefault="005B49C8" w:rsidP="006159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61" w:author="Chris Johnson" w:date="2016-04-13T13:20:00Z"/>
              </w:rPr>
            </w:pPr>
            <w:ins w:id="162" w:author="Chris Johnson" w:date="2016-04-13T13:24:00Z">
              <w:r>
                <w:t xml:space="preserve">Details </w:t>
              </w:r>
            </w:ins>
            <w:ins w:id="163" w:author="Chris Johnson" w:date="2016-04-13T13:25:00Z">
              <w:r>
                <w:t xml:space="preserve">of </w:t>
              </w:r>
            </w:ins>
            <w:ins w:id="164" w:author="Chris Johnson" w:date="2016-04-13T13:24:00Z">
              <w:r>
                <w:t>current</w:t>
              </w:r>
            </w:ins>
            <w:ins w:id="165" w:author="Chris Johnson" w:date="2016-04-13T13:25:00Z">
              <w:r>
                <w:t xml:space="preserve"> general ledger statistics</w:t>
              </w:r>
            </w:ins>
          </w:p>
        </w:tc>
      </w:tr>
      <w:tr w:rsidR="005B49C8" w:rsidRPr="00041215" w14:paraId="7DF52F9C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66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5D8A63" w14:textId="77777777" w:rsidR="005B49C8" w:rsidRPr="00041215" w:rsidRDefault="005B49C8" w:rsidP="006159D0">
            <w:pPr>
              <w:rPr>
                <w:ins w:id="167" w:author="Chris Johnson" w:date="2016-04-13T13:20:00Z"/>
                <w:i w:val="0"/>
              </w:rPr>
            </w:pPr>
            <w:ins w:id="168" w:author="Chris Johnson" w:date="2016-04-13T13:2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3492C751" w14:textId="7CBCCD0F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69" w:author="Chris Johnson" w:date="2016-04-13T13:20:00Z"/>
              </w:rPr>
            </w:pPr>
            <w:ins w:id="170" w:author="Chris Johnson" w:date="2016-04-13T13:21:00Z">
              <w:r>
                <w:t>Liz Collins</w:t>
              </w:r>
            </w:ins>
          </w:p>
        </w:tc>
      </w:tr>
      <w:tr w:rsidR="005B49C8" w:rsidRPr="00041215" w14:paraId="6F689216" w14:textId="77777777" w:rsidTr="006159D0">
        <w:trPr>
          <w:ins w:id="171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3074EC" w14:textId="77777777" w:rsidR="005B49C8" w:rsidRPr="00041215" w:rsidRDefault="005B49C8" w:rsidP="006159D0">
            <w:pPr>
              <w:rPr>
                <w:ins w:id="172" w:author="Chris Johnson" w:date="2016-04-13T13:20:00Z"/>
                <w:i w:val="0"/>
              </w:rPr>
            </w:pPr>
            <w:ins w:id="173" w:author="Chris Johnson" w:date="2016-04-13T13:2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802684F" w14:textId="325EA683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4" w:author="Chris Johnson" w:date="2016-04-13T13:20:00Z"/>
              </w:rPr>
            </w:pPr>
            <w:ins w:id="175" w:author="Chris Johnson" w:date="2016-04-13T13:21:00Z">
              <w:r>
                <w:t>13</w:t>
              </w:r>
            </w:ins>
            <w:ins w:id="176" w:author="Chris Johnson" w:date="2016-04-13T13:20:00Z"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5B49C8" w:rsidRPr="00041215" w14:paraId="57CB1B4F" w14:textId="77777777" w:rsidTr="006159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77" w:author="Chris Johnson" w:date="2016-04-13T1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B94BB5" w14:textId="77777777" w:rsidR="005B49C8" w:rsidRPr="00041215" w:rsidRDefault="005B49C8" w:rsidP="006159D0">
            <w:pPr>
              <w:rPr>
                <w:ins w:id="178" w:author="Chris Johnson" w:date="2016-04-13T13:20:00Z"/>
                <w:i w:val="0"/>
              </w:rPr>
            </w:pPr>
            <w:ins w:id="179" w:author="Chris Johnson" w:date="2016-04-13T13:2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749A2003" w14:textId="6796538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80" w:author="Chris Johnson" w:date="2016-04-13T13:20:00Z"/>
              </w:rPr>
            </w:pPr>
            <w:ins w:id="181" w:author="Chris Johnson" w:date="2016-04-13T13:20:00Z">
              <w:r>
                <w:t>PB</w:t>
              </w:r>
            </w:ins>
            <w:ins w:id="182" w:author="Chris Johnson" w:date="2016-04-13T13:21:00Z">
              <w:r>
                <w:t>L</w:t>
              </w:r>
            </w:ins>
            <w:ins w:id="183" w:author="Chris Johnson" w:date="2016-04-13T13:20:00Z">
              <w:r>
                <w:t xml:space="preserve"> Finance</w:t>
              </w:r>
            </w:ins>
          </w:p>
        </w:tc>
      </w:tr>
    </w:tbl>
    <w:p w14:paraId="25E3883B" w14:textId="77777777" w:rsidR="005B49C8" w:rsidRDefault="005B49C8" w:rsidP="005B49C8">
      <w:pPr>
        <w:rPr>
          <w:ins w:id="184" w:author="Chris Johnson" w:date="2016-04-13T13:20:00Z"/>
        </w:rPr>
      </w:pPr>
    </w:p>
    <w:p w14:paraId="24EE13CE" w14:textId="77777777" w:rsidR="005B49C8" w:rsidRDefault="005B49C8" w:rsidP="005B49C8">
      <w:pPr>
        <w:rPr>
          <w:ins w:id="185" w:author="Chris Johnson" w:date="2016-04-13T13:20:00Z"/>
        </w:rPr>
      </w:pPr>
      <w:ins w:id="186" w:author="Chris Johnson" w:date="2016-04-13T13:20:00Z">
        <w:r>
          <w:t>Parameters</w:t>
        </w:r>
      </w:ins>
    </w:p>
    <w:p w14:paraId="36C3AEA4" w14:textId="2EEC1053" w:rsidR="005B49C8" w:rsidRDefault="005B49C8" w:rsidP="005B49C8">
      <w:pPr>
        <w:rPr>
          <w:ins w:id="187" w:author="Chris Johnson" w:date="2016-04-13T13:20:00Z"/>
        </w:rPr>
      </w:pPr>
      <w:ins w:id="188" w:author="Chris Johnson" w:date="2016-04-13T13:21:00Z">
        <w:r>
          <w:t>No parameters required.</w:t>
        </w:r>
      </w:ins>
    </w:p>
    <w:p w14:paraId="0C0F94CF" w14:textId="77777777" w:rsidR="005B49C8" w:rsidRDefault="005B49C8" w:rsidP="005B49C8">
      <w:pPr>
        <w:rPr>
          <w:ins w:id="189" w:author="Chris Johnson" w:date="2016-04-13T13:20:00Z"/>
        </w:rPr>
      </w:pPr>
    </w:p>
    <w:p w14:paraId="4CCC8AC3" w14:textId="77777777" w:rsidR="005B49C8" w:rsidRDefault="005B49C8" w:rsidP="005B49C8">
      <w:pPr>
        <w:rPr>
          <w:ins w:id="190" w:author="Chris Johnson" w:date="2016-04-13T13:20:00Z"/>
        </w:rPr>
      </w:pPr>
      <w:ins w:id="191" w:author="Chris Johnson" w:date="2016-04-13T13:20:00Z">
        <w:r>
          <w:t>Final Report</w:t>
        </w:r>
      </w:ins>
    </w:p>
    <w:p w14:paraId="5DF43234" w14:textId="3EC56431" w:rsidR="005B49C8" w:rsidRDefault="005B49C8" w:rsidP="005B49C8">
      <w:pPr>
        <w:rPr>
          <w:ins w:id="192" w:author="Chris Johnson" w:date="2016-04-13T13:20:00Z"/>
        </w:rPr>
      </w:pPr>
      <w:ins w:id="193" w:author="Chris Johnson" w:date="2016-04-13T13:24:00Z">
        <w:r>
          <w:rPr>
            <w:noProof/>
            <w:lang w:eastAsia="en-GB"/>
          </w:rPr>
          <w:drawing>
            <wp:inline distT="0" distB="0" distL="0" distR="0" wp14:anchorId="35A1789A" wp14:editId="4B250362">
              <wp:extent cx="6645910" cy="3669030"/>
              <wp:effectExtent l="0" t="0" r="2540" b="7620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669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36ED26" w14:textId="77777777" w:rsidR="005B49C8" w:rsidRDefault="005B49C8" w:rsidP="005B49C8">
      <w:pPr>
        <w:rPr>
          <w:ins w:id="194" w:author="Chris Johnson" w:date="2016-04-13T13:20:00Z"/>
        </w:rPr>
      </w:pPr>
      <w:ins w:id="195" w:author="Chris Johnson" w:date="2016-04-13T13:20:00Z">
        <w:r>
          <w:br w:type="page"/>
        </w:r>
      </w:ins>
    </w:p>
    <w:p w14:paraId="03370A82" w14:textId="77777777" w:rsidR="00041215" w:rsidRDefault="00041215" w:rsidP="00BA7CB5">
      <w:pPr>
        <w:pStyle w:val="Heading2"/>
      </w:pPr>
      <w:bookmarkStart w:id="196" w:name="_Toc448397448"/>
      <w:r>
        <w:lastRenderedPageBreak/>
        <w:t>GRN Unpaid assets</w:t>
      </w:r>
      <w:bookmarkEnd w:id="19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D371D1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19AD38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BB29626" w14:textId="77777777" w:rsidR="00A521B3" w:rsidRPr="00041215" w:rsidRDefault="00E41D5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Logi solutions</w:t>
            </w:r>
          </w:p>
        </w:tc>
      </w:tr>
      <w:tr w:rsidR="00A521B3" w:rsidRPr="00041215" w14:paraId="004F885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652E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C87C26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1E633ED5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2F010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4460CBB" w14:textId="77777777" w:rsidR="00A521B3" w:rsidRPr="00041215" w:rsidRDefault="00E41D5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521B3" w:rsidRPr="00041215" w14:paraId="7FDB6E1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6E3D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034ACF2" w14:textId="77777777" w:rsidR="00A521B3" w:rsidRPr="00041215" w:rsidRDefault="00E41D5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201A7E30" w14:textId="77777777" w:rsidR="00A521B3" w:rsidRDefault="00A521B3" w:rsidP="00A521B3"/>
    <w:p w14:paraId="3367AA9D" w14:textId="77777777" w:rsidR="00A521B3" w:rsidRDefault="00DE7B98" w:rsidP="00A521B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626CA058" wp14:editId="7C504288">
            <wp:simplePos x="0" y="0"/>
            <wp:positionH relativeFrom="margin">
              <wp:align>right</wp:align>
            </wp:positionH>
            <wp:positionV relativeFrom="paragraph">
              <wp:posOffset>29940</wp:posOffset>
            </wp:positionV>
            <wp:extent cx="4305935" cy="1917847"/>
            <wp:effectExtent l="19050" t="19050" r="18415" b="254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917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B092533" w14:textId="77777777" w:rsidR="00DE7B98" w:rsidRDefault="00DE7B98" w:rsidP="00DE7B98">
      <w:r>
        <w:t>These are filters picked before running the report</w:t>
      </w:r>
    </w:p>
    <w:p w14:paraId="18E4D90A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Company</w:t>
      </w:r>
    </w:p>
    <w:p w14:paraId="1E67215D" w14:textId="77777777" w:rsidR="00DE7B98" w:rsidRDefault="00DE7B98" w:rsidP="00DE7B9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577A042" w14:textId="77777777" w:rsidR="00DE7B98" w:rsidRDefault="00DE7B98" w:rsidP="00DE7B98">
      <w:pPr>
        <w:pStyle w:val="ListParagraph"/>
        <w:numPr>
          <w:ilvl w:val="0"/>
          <w:numId w:val="1"/>
        </w:numPr>
      </w:pPr>
      <w:r>
        <w:t>Enter Grn Period</w:t>
      </w:r>
    </w:p>
    <w:p w14:paraId="094BFC04" w14:textId="77777777" w:rsidR="00E41D57" w:rsidRDefault="00E41D57" w:rsidP="00E41D57">
      <w:pPr>
        <w:pStyle w:val="ListParagraph"/>
        <w:numPr>
          <w:ilvl w:val="1"/>
          <w:numId w:val="1"/>
        </w:numPr>
      </w:pPr>
      <w:r>
        <w:t>Choose which GL period to review</w:t>
      </w:r>
    </w:p>
    <w:p w14:paraId="430FD8A1" w14:textId="77777777" w:rsidR="00041215" w:rsidRDefault="00041215" w:rsidP="00041215"/>
    <w:p w14:paraId="51F674A6" w14:textId="77777777" w:rsidR="00041215" w:rsidRDefault="008F1EFB">
      <w:r>
        <w:t>Final Report</w:t>
      </w:r>
    </w:p>
    <w:p w14:paraId="76E5EE2D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2E155132" wp14:editId="02D8B353">
            <wp:extent cx="5448300" cy="3968836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860" cy="3972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276F" w14:textId="77777777" w:rsidR="006E2D06" w:rsidRDefault="006E2D06">
      <w:r>
        <w:br w:type="page"/>
      </w:r>
    </w:p>
    <w:p w14:paraId="0AC8CD88" w14:textId="77777777" w:rsidR="00041215" w:rsidRPr="00E46EE0" w:rsidRDefault="00041215" w:rsidP="00BA7CB5">
      <w:pPr>
        <w:pStyle w:val="Heading1"/>
      </w:pPr>
      <w:bookmarkStart w:id="197" w:name="_Toc448397449"/>
      <w:r w:rsidRPr="00E46EE0">
        <w:lastRenderedPageBreak/>
        <w:t>Folder – System Inventory</w:t>
      </w:r>
      <w:bookmarkEnd w:id="197"/>
    </w:p>
    <w:p w14:paraId="548185CA" w14:textId="77777777" w:rsidR="00041215" w:rsidRDefault="00041215" w:rsidP="00BA7CB5">
      <w:pPr>
        <w:pStyle w:val="Heading2"/>
      </w:pPr>
      <w:bookmarkStart w:id="198" w:name="_Toc448397450"/>
      <w:r>
        <w:t>Lot Retesting</w:t>
      </w:r>
      <w:bookmarkEnd w:id="19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58A1BB1D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7F676B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5362121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Allows Quality Control to know which lots need retesting within a period</w:t>
            </w:r>
          </w:p>
        </w:tc>
      </w:tr>
      <w:tr w:rsidR="00A521B3" w:rsidRPr="00041215" w14:paraId="116A72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4365A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3F60D57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QC</w:t>
            </w:r>
          </w:p>
        </w:tc>
      </w:tr>
      <w:tr w:rsidR="00A521B3" w:rsidRPr="00041215" w14:paraId="111A88B0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BC9B4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D9CBD64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6581931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FA75D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088ACC0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</w:t>
            </w:r>
          </w:p>
        </w:tc>
      </w:tr>
    </w:tbl>
    <w:p w14:paraId="0CCB45AB" w14:textId="77777777" w:rsidR="00A521B3" w:rsidRDefault="00A521B3" w:rsidP="00A521B3"/>
    <w:p w14:paraId="6D3C74EE" w14:textId="77777777" w:rsidR="00A521B3" w:rsidRDefault="00E41D57" w:rsidP="00A521B3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4E64278E" wp14:editId="734E5976">
            <wp:simplePos x="0" y="0"/>
            <wp:positionH relativeFrom="margin">
              <wp:align>right</wp:align>
            </wp:positionH>
            <wp:positionV relativeFrom="margin">
              <wp:posOffset>1528148</wp:posOffset>
            </wp:positionV>
            <wp:extent cx="4369982" cy="3162036"/>
            <wp:effectExtent l="19050" t="19050" r="12065" b="196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3162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435EB710" w14:textId="77777777" w:rsidR="00750D08" w:rsidRDefault="00750D08" w:rsidP="00750D08">
      <w:r>
        <w:t>These are filters picked before running the report</w:t>
      </w:r>
    </w:p>
    <w:p w14:paraId="23A1AA2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C0A06CC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7B3650C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Warehouse</w:t>
      </w:r>
    </w:p>
    <w:p w14:paraId="38386C41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Which warehouse to review</w:t>
      </w:r>
    </w:p>
    <w:p w14:paraId="679DCCD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From</w:t>
      </w:r>
    </w:p>
    <w:p w14:paraId="2BC8E632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5533D09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Enter To</w:t>
      </w:r>
    </w:p>
    <w:p w14:paraId="3FD56B0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expiry dates</w:t>
      </w:r>
    </w:p>
    <w:p w14:paraId="797793ED" w14:textId="77777777" w:rsidR="00041215" w:rsidRDefault="00041215" w:rsidP="00041215"/>
    <w:p w14:paraId="7B72E7A0" w14:textId="77777777" w:rsidR="008F1EFB" w:rsidRDefault="008F1EFB" w:rsidP="00041215">
      <w:r>
        <w:t>Final Report</w:t>
      </w:r>
    </w:p>
    <w:p w14:paraId="022CE123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1FCB03C6" wp14:editId="4A5C78CE">
            <wp:extent cx="6645910" cy="25317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C5A082" w14:textId="77777777" w:rsidR="006E2D06" w:rsidRDefault="006E2D06">
      <w:r>
        <w:br w:type="page"/>
      </w:r>
    </w:p>
    <w:p w14:paraId="4EAB55D2" w14:textId="77777777" w:rsidR="00041215" w:rsidRDefault="00041215" w:rsidP="00BA7CB5">
      <w:pPr>
        <w:pStyle w:val="Heading2"/>
      </w:pPr>
      <w:bookmarkStart w:id="199" w:name="_Toc448397451"/>
      <w:r>
        <w:lastRenderedPageBreak/>
        <w:t>Stock Levels</w:t>
      </w:r>
      <w:bookmarkEnd w:id="19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B2124CF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1E084BC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F50001D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all stock held in Syspro</w:t>
            </w:r>
          </w:p>
        </w:tc>
      </w:tr>
      <w:tr w:rsidR="00A521B3" w:rsidRPr="00041215" w14:paraId="5D5C62A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8E15F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2ED1C1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5B46675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41332E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C553105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8E74EB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F6EB8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9B6E7CC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1CC3482D" w14:textId="77777777" w:rsidR="00A521B3" w:rsidRDefault="00A521B3" w:rsidP="00A521B3"/>
    <w:p w14:paraId="0AB4B8B3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8934150" wp14:editId="243D8909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4391025" cy="2243455"/>
            <wp:effectExtent l="19050" t="19050" r="28575" b="234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521E500B" w14:textId="77777777" w:rsidR="00750D08" w:rsidRDefault="00750D08" w:rsidP="00750D08">
      <w:r>
        <w:t>These are filters picked before running the report</w:t>
      </w:r>
    </w:p>
    <w:p w14:paraId="6FF1857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F9B2843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E6464FD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Details/Code</w:t>
      </w:r>
    </w:p>
    <w:p w14:paraId="0C82FEC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Details – show movements</w:t>
      </w:r>
    </w:p>
    <w:p w14:paraId="1875BD7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Code – show overall level per stock code</w:t>
      </w:r>
    </w:p>
    <w:p w14:paraId="77F33508" w14:textId="77777777" w:rsidR="00041215" w:rsidRDefault="00041215" w:rsidP="00041215"/>
    <w:p w14:paraId="48465ED4" w14:textId="77777777" w:rsidR="00041215" w:rsidRDefault="008F1EFB">
      <w:r>
        <w:t>Final Report</w:t>
      </w:r>
    </w:p>
    <w:p w14:paraId="4EB0CCA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67BED21E" wp14:editId="1E8FBD6A">
            <wp:extent cx="6645910" cy="2087245"/>
            <wp:effectExtent l="19050" t="19050" r="2159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7C9C7" w14:textId="77777777" w:rsidR="006E2D06" w:rsidRDefault="006E2D06">
      <w:r>
        <w:br w:type="page"/>
      </w:r>
    </w:p>
    <w:p w14:paraId="12F4D075" w14:textId="77777777" w:rsidR="00041215" w:rsidRDefault="00041215" w:rsidP="00BA7CB5">
      <w:pPr>
        <w:pStyle w:val="Heading2"/>
      </w:pPr>
      <w:bookmarkStart w:id="200" w:name="_Toc448397452"/>
      <w:r>
        <w:lastRenderedPageBreak/>
        <w:t>Inventory Inspection Times</w:t>
      </w:r>
      <w:bookmarkEnd w:id="20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73E9FE9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EDC10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01380BD" w14:textId="77777777" w:rsidR="00A521B3" w:rsidRPr="00041215" w:rsidRDefault="00FF47F9" w:rsidP="00FF47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how long stock spends in inventory before being approved</w:t>
            </w:r>
          </w:p>
        </w:tc>
      </w:tr>
      <w:tr w:rsidR="00A521B3" w:rsidRPr="00041215" w14:paraId="3495F809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8991E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0AEF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Andrew Hafford</w:t>
            </w:r>
          </w:p>
        </w:tc>
      </w:tr>
      <w:tr w:rsidR="00A521B3" w:rsidRPr="00041215" w14:paraId="65FBC6F2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94D3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4F3BF3A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75FEFFB6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0C189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61746AB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QC &amp; Finance</w:t>
            </w:r>
          </w:p>
        </w:tc>
      </w:tr>
    </w:tbl>
    <w:p w14:paraId="52A4D10B" w14:textId="77777777" w:rsidR="00A521B3" w:rsidRDefault="00A521B3" w:rsidP="00A521B3"/>
    <w:p w14:paraId="17F46A71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0B62504C" wp14:editId="55AF1D58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412512" cy="3102165"/>
            <wp:effectExtent l="19050" t="19050" r="26670" b="222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10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16A4238E" w14:textId="77777777" w:rsidR="00750D08" w:rsidRDefault="00750D08" w:rsidP="00750D08">
      <w:r>
        <w:t>These are filters picked before running the report</w:t>
      </w:r>
    </w:p>
    <w:p w14:paraId="31F4C26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5D285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850579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Year</w:t>
      </w:r>
    </w:p>
    <w:p w14:paraId="4D3D821E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year to review</w:t>
      </w:r>
    </w:p>
    <w:p w14:paraId="4BB58433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Quarter</w:t>
      </w:r>
    </w:p>
    <w:p w14:paraId="0D9D876D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Choose the quarter to review</w:t>
      </w:r>
    </w:p>
    <w:p w14:paraId="6F610D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Detail or Summary</w:t>
      </w:r>
    </w:p>
    <w:p w14:paraId="794EF9F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Detail – show each lot</w:t>
      </w:r>
    </w:p>
    <w:p w14:paraId="65D7F09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Summary – show a summary line per stock code and delivery date</w:t>
      </w:r>
    </w:p>
    <w:p w14:paraId="2834A5F2" w14:textId="77777777" w:rsidR="00041215" w:rsidRDefault="00041215" w:rsidP="00041215"/>
    <w:p w14:paraId="06CF0265" w14:textId="77777777" w:rsidR="008F1EFB" w:rsidRDefault="008F1EFB" w:rsidP="00041215">
      <w:r>
        <w:t>Final Report</w:t>
      </w:r>
    </w:p>
    <w:p w14:paraId="4E9B8920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A05997A" wp14:editId="03DDB55D">
            <wp:extent cx="6645910" cy="2914015"/>
            <wp:effectExtent l="19050" t="19050" r="2159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85F73" w14:textId="77777777" w:rsidR="006E2D06" w:rsidRDefault="006E2D06">
      <w:r>
        <w:br w:type="page"/>
      </w:r>
    </w:p>
    <w:p w14:paraId="50A29BEA" w14:textId="77777777" w:rsidR="00041215" w:rsidRPr="00E46EE0" w:rsidRDefault="00041215" w:rsidP="00BA7CB5">
      <w:pPr>
        <w:pStyle w:val="Heading1"/>
      </w:pPr>
      <w:bookmarkStart w:id="201" w:name="_Toc448397453"/>
      <w:r w:rsidRPr="00E46EE0">
        <w:lastRenderedPageBreak/>
        <w:t>Folder – System Management Accounts</w:t>
      </w:r>
      <w:bookmarkEnd w:id="201"/>
    </w:p>
    <w:p w14:paraId="09443162" w14:textId="77777777" w:rsidR="00BA7CB5" w:rsidRDefault="00FF47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This folder is a placeholder for the Actual &amp; Budgets reports</w:t>
      </w:r>
      <w:r w:rsidR="00BA7CB5">
        <w:br w:type="page"/>
      </w:r>
    </w:p>
    <w:p w14:paraId="18273A1F" w14:textId="77777777" w:rsidR="00041215" w:rsidRPr="00E46EE0" w:rsidRDefault="00041215" w:rsidP="00BA7CB5">
      <w:pPr>
        <w:pStyle w:val="Heading1"/>
      </w:pPr>
      <w:bookmarkStart w:id="202" w:name="_Toc448397454"/>
      <w:r w:rsidRPr="00E46EE0">
        <w:lastRenderedPageBreak/>
        <w:t>Folder – System Purchase Orders</w:t>
      </w:r>
      <w:bookmarkEnd w:id="202"/>
    </w:p>
    <w:p w14:paraId="33ED6F9C" w14:textId="77777777" w:rsidR="00041215" w:rsidRDefault="00041215" w:rsidP="00BA7CB5">
      <w:pPr>
        <w:pStyle w:val="Heading2"/>
      </w:pPr>
      <w:bookmarkStart w:id="203" w:name="_Toc448397455"/>
      <w:r>
        <w:t>Purchase Order Changes</w:t>
      </w:r>
      <w:bookmarkEnd w:id="20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015B567A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6DF7DE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6EEC72A" w14:textId="77777777" w:rsidR="00A521B3" w:rsidRPr="00041215" w:rsidRDefault="00FF47F9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to see changes in Price and Value</w:t>
            </w:r>
          </w:p>
        </w:tc>
      </w:tr>
      <w:tr w:rsidR="00A521B3" w:rsidRPr="00041215" w14:paraId="7531DA3E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12CFC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F78EE6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521B3" w:rsidRPr="00041215" w14:paraId="5738780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8E660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5ECC46E" w14:textId="77777777" w:rsidR="00A521B3" w:rsidRPr="00041215" w:rsidRDefault="00FF47F9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2015</w:t>
            </w:r>
          </w:p>
        </w:tc>
      </w:tr>
      <w:tr w:rsidR="00A521B3" w:rsidRPr="00041215" w14:paraId="5840D48C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0DCC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8B80FBE" w14:textId="77777777" w:rsidR="00A521B3" w:rsidRPr="00041215" w:rsidRDefault="00FF47F9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4A26E79C" w14:textId="77777777" w:rsidR="00A521B3" w:rsidRDefault="00A521B3" w:rsidP="00A521B3"/>
    <w:p w14:paraId="519022F6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6B8374AB" wp14:editId="2D1FB3B1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2578840" cy="3934047"/>
            <wp:effectExtent l="19050" t="19050" r="12065" b="285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40" cy="393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219A28A9" w14:textId="77777777" w:rsidR="00750D08" w:rsidRDefault="00750D08" w:rsidP="00750D08">
      <w:r>
        <w:t>These are filters picked before running the report</w:t>
      </w:r>
    </w:p>
    <w:p w14:paraId="3216A7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A22A84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E9E091B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Local/Foreign</w:t>
      </w:r>
    </w:p>
    <w:p w14:paraId="5FD00076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Whether to use the local or settlement currency figures for comparison</w:t>
      </w:r>
    </w:p>
    <w:p w14:paraId="49AE9CC9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Price/Value</w:t>
      </w:r>
    </w:p>
    <w:p w14:paraId="4AC1B6C4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Price – check differences in price</w:t>
      </w:r>
    </w:p>
    <w:p w14:paraId="048D5EB0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Value – check differences in value (price x quantity)</w:t>
      </w:r>
    </w:p>
    <w:p w14:paraId="3E76457A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Percent/Amount</w:t>
      </w:r>
    </w:p>
    <w:p w14:paraId="5A54345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Percent – check difference in percent</w:t>
      </w:r>
    </w:p>
    <w:p w14:paraId="6B697B7F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Amount – check difference in value</w:t>
      </w:r>
    </w:p>
    <w:p w14:paraId="48B39B5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Lower Limit</w:t>
      </w:r>
    </w:p>
    <w:p w14:paraId="2D5A46B9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Only show changes about this amount</w:t>
      </w:r>
    </w:p>
    <w:p w14:paraId="7B57E7F1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StartDate</w:t>
      </w:r>
    </w:p>
    <w:p w14:paraId="766A065A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Start of period for changes</w:t>
      </w:r>
    </w:p>
    <w:p w14:paraId="5C82A9FF" w14:textId="77777777" w:rsidR="00FF47F9" w:rsidRDefault="00FF47F9" w:rsidP="00FF47F9">
      <w:pPr>
        <w:pStyle w:val="ListParagraph"/>
        <w:numPr>
          <w:ilvl w:val="0"/>
          <w:numId w:val="1"/>
        </w:numPr>
      </w:pPr>
      <w:r>
        <w:t>EndDate</w:t>
      </w:r>
    </w:p>
    <w:p w14:paraId="1BC08CDB" w14:textId="77777777" w:rsidR="00FF47F9" w:rsidRDefault="00FF47F9" w:rsidP="00FF47F9">
      <w:pPr>
        <w:pStyle w:val="ListParagraph"/>
        <w:numPr>
          <w:ilvl w:val="1"/>
          <w:numId w:val="1"/>
        </w:numPr>
      </w:pPr>
      <w:r>
        <w:t>End of period for changes</w:t>
      </w:r>
    </w:p>
    <w:p w14:paraId="44E872A4" w14:textId="77777777" w:rsidR="00041215" w:rsidRDefault="00041215" w:rsidP="00041215"/>
    <w:p w14:paraId="2482E98D" w14:textId="77777777" w:rsidR="008F1EFB" w:rsidRDefault="008F1EFB" w:rsidP="00041215">
      <w:r>
        <w:t>Final Report</w:t>
      </w:r>
    </w:p>
    <w:p w14:paraId="4D46963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43D529C" wp14:editId="2F970530">
            <wp:extent cx="6645910" cy="2567940"/>
            <wp:effectExtent l="19050" t="19050" r="2159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EC86E" w14:textId="77777777" w:rsidR="006E2D06" w:rsidRDefault="006E2D06">
      <w:r>
        <w:br w:type="page"/>
      </w:r>
    </w:p>
    <w:p w14:paraId="745BD9C2" w14:textId="77777777" w:rsidR="00041215" w:rsidRDefault="00041215" w:rsidP="00BA7CB5">
      <w:pPr>
        <w:pStyle w:val="Heading2"/>
      </w:pPr>
      <w:bookmarkStart w:id="204" w:name="_Toc448397456"/>
      <w:r>
        <w:lastRenderedPageBreak/>
        <w:t>Open Purchase Orders</w:t>
      </w:r>
      <w:bookmarkEnd w:id="204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3D886F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2BDD15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15367F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Purchase Orders that are outstanding</w:t>
            </w:r>
          </w:p>
        </w:tc>
      </w:tr>
      <w:tr w:rsidR="00A521B3" w:rsidRPr="00041215" w14:paraId="019B2ADA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BDD677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D98A4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Collins/Colin Martin</w:t>
            </w:r>
          </w:p>
        </w:tc>
      </w:tr>
      <w:tr w:rsidR="00A521B3" w:rsidRPr="00041215" w14:paraId="454D0DF8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C7AB3D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F0105E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 2016</w:t>
            </w:r>
          </w:p>
        </w:tc>
      </w:tr>
      <w:tr w:rsidR="00A521B3" w:rsidRPr="00041215" w14:paraId="4200CD12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1DB7C3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71F976B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 &amp; Purchasing</w:t>
            </w:r>
          </w:p>
        </w:tc>
      </w:tr>
    </w:tbl>
    <w:p w14:paraId="33C80647" w14:textId="77777777" w:rsidR="00A521B3" w:rsidRDefault="00A521B3" w:rsidP="00A521B3"/>
    <w:p w14:paraId="1BA5AA5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4FAEC619" wp14:editId="7EF287BE">
            <wp:simplePos x="0" y="0"/>
            <wp:positionH relativeFrom="margin">
              <wp:align>right</wp:align>
            </wp:positionH>
            <wp:positionV relativeFrom="paragraph">
              <wp:posOffset>29763</wp:posOffset>
            </wp:positionV>
            <wp:extent cx="4295554" cy="3047451"/>
            <wp:effectExtent l="19050" t="19050" r="10160" b="196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54" cy="3047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D8559B9" w14:textId="77777777" w:rsidR="00750D08" w:rsidRDefault="00750D08" w:rsidP="00750D08">
      <w:r>
        <w:t>These are filters picked before running the report</w:t>
      </w:r>
    </w:p>
    <w:p w14:paraId="3FCFE0EE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4F4D25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F354EA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From</w:t>
      </w:r>
    </w:p>
    <w:p w14:paraId="1B186093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due date period</w:t>
      </w:r>
    </w:p>
    <w:p w14:paraId="113DA871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Due To</w:t>
      </w:r>
    </w:p>
    <w:p w14:paraId="0573C40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due date period</w:t>
      </w:r>
    </w:p>
    <w:p w14:paraId="453322BE" w14:textId="77777777" w:rsidR="00041215" w:rsidRDefault="00041215" w:rsidP="00041215"/>
    <w:p w14:paraId="55C8BEB2" w14:textId="77777777" w:rsidR="00041215" w:rsidRDefault="008F1EFB">
      <w:r>
        <w:t>Final Report</w:t>
      </w:r>
    </w:p>
    <w:p w14:paraId="11488D2E" w14:textId="77777777" w:rsidR="006E2D06" w:rsidRDefault="008F1EFB">
      <w:r>
        <w:rPr>
          <w:noProof/>
          <w:lang w:eastAsia="en-GB"/>
        </w:rPr>
        <w:drawing>
          <wp:inline distT="0" distB="0" distL="0" distR="0" wp14:anchorId="394E7BFC" wp14:editId="12F7450C">
            <wp:extent cx="6645910" cy="1673860"/>
            <wp:effectExtent l="19050" t="19050" r="2159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CE15F" w14:textId="77777777" w:rsidR="006E2D06" w:rsidRDefault="006E2D06">
      <w:r>
        <w:br w:type="page"/>
      </w:r>
    </w:p>
    <w:p w14:paraId="47253ECD" w14:textId="51085603" w:rsidR="00F91442" w:rsidRDefault="00F91442" w:rsidP="00F91442">
      <w:pPr>
        <w:pStyle w:val="Heading2"/>
        <w:rPr>
          <w:ins w:id="205" w:author="Chris Johnson" w:date="2016-04-08T12:45:00Z"/>
        </w:rPr>
      </w:pPr>
      <w:bookmarkStart w:id="206" w:name="_Toc448397457"/>
      <w:ins w:id="207" w:author="Chris Johnson" w:date="2016-04-08T12:45:00Z">
        <w:r>
          <w:lastRenderedPageBreak/>
          <w:t xml:space="preserve">Open Purchase </w:t>
        </w:r>
      </w:ins>
      <w:ins w:id="208" w:author="Chris Johnson" w:date="2016-04-08T12:46:00Z">
        <w:r>
          <w:t>Zero Order</w:t>
        </w:r>
      </w:ins>
      <w:bookmarkEnd w:id="20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F91442" w:rsidRPr="00041215" w14:paraId="09F2FAB2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09" w:author="Chris Johnson" w:date="2016-04-08T12:45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AE7281E" w14:textId="77777777" w:rsidR="00F91442" w:rsidRPr="00041215" w:rsidRDefault="00F91442" w:rsidP="00397ACD">
            <w:pPr>
              <w:rPr>
                <w:ins w:id="210" w:author="Chris Johnson" w:date="2016-04-08T12:45:00Z"/>
                <w:i w:val="0"/>
              </w:rPr>
            </w:pPr>
            <w:ins w:id="211" w:author="Chris Johnson" w:date="2016-04-08T12:45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10FB0B73" w14:textId="50946169" w:rsidR="00F91442" w:rsidRPr="00041215" w:rsidRDefault="00F91442" w:rsidP="007934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12" w:author="Chris Johnson" w:date="2016-04-08T12:45:00Z"/>
              </w:rPr>
            </w:pPr>
            <w:ins w:id="213" w:author="Chris Johnson" w:date="2016-04-08T12:45:00Z">
              <w:r>
                <w:t xml:space="preserve">Monitoring of Purchase Orders </w:t>
              </w:r>
            </w:ins>
            <w:ins w:id="214" w:author="Chris Johnson" w:date="2016-04-08T12:46:00Z">
              <w:r>
                <w:t>that are open and have a price of zero</w:t>
              </w:r>
            </w:ins>
          </w:p>
        </w:tc>
      </w:tr>
      <w:tr w:rsidR="00F91442" w:rsidRPr="00041215" w14:paraId="611DAC87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15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882FD1" w14:textId="77777777" w:rsidR="00F91442" w:rsidRPr="00041215" w:rsidRDefault="00F91442" w:rsidP="00397ACD">
            <w:pPr>
              <w:rPr>
                <w:ins w:id="216" w:author="Chris Johnson" w:date="2016-04-08T12:45:00Z"/>
                <w:i w:val="0"/>
              </w:rPr>
            </w:pPr>
            <w:ins w:id="217" w:author="Chris Johnson" w:date="2016-04-08T12:45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89F44C3" w14:textId="2ADB845E" w:rsidR="00F91442" w:rsidRPr="00041215" w:rsidRDefault="00F91442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8" w:author="Chris Johnson" w:date="2016-04-08T12:45:00Z"/>
              </w:rPr>
            </w:pPr>
            <w:ins w:id="219" w:author="Chris Johnson" w:date="2016-04-08T12:46:00Z">
              <w:r>
                <w:t>Matt Fantham</w:t>
              </w:r>
            </w:ins>
          </w:p>
        </w:tc>
      </w:tr>
      <w:tr w:rsidR="00F91442" w:rsidRPr="00041215" w14:paraId="695AB63B" w14:textId="77777777" w:rsidTr="00397ACD">
        <w:trPr>
          <w:ins w:id="220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A70A004" w14:textId="77777777" w:rsidR="00F91442" w:rsidRPr="00041215" w:rsidRDefault="00F91442" w:rsidP="00397ACD">
            <w:pPr>
              <w:rPr>
                <w:ins w:id="221" w:author="Chris Johnson" w:date="2016-04-08T12:45:00Z"/>
                <w:i w:val="0"/>
              </w:rPr>
            </w:pPr>
            <w:ins w:id="222" w:author="Chris Johnson" w:date="2016-04-08T12:45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DB7A5A6" w14:textId="560035DE" w:rsidR="00F91442" w:rsidRPr="00041215" w:rsidRDefault="00F91442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3" w:author="Chris Johnson" w:date="2016-04-08T12:45:00Z"/>
              </w:rPr>
            </w:pPr>
            <w:ins w:id="224" w:author="Chris Johnson" w:date="2016-04-08T12:46:00Z">
              <w:r>
                <w:t>8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F91442" w:rsidRPr="00041215" w14:paraId="6E44D954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25" w:author="Chris Johnson" w:date="2016-04-08T12:45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0DE8F9" w14:textId="77777777" w:rsidR="00F91442" w:rsidRPr="00041215" w:rsidRDefault="00F91442" w:rsidP="00397ACD">
            <w:pPr>
              <w:rPr>
                <w:ins w:id="226" w:author="Chris Johnson" w:date="2016-04-08T12:45:00Z"/>
                <w:i w:val="0"/>
              </w:rPr>
            </w:pPr>
            <w:ins w:id="227" w:author="Chris Johnson" w:date="2016-04-08T12:45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28AF75BF" w14:textId="6E2D7212" w:rsidR="00F91442" w:rsidRPr="00041215" w:rsidRDefault="00F91442" w:rsidP="007934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8" w:author="Chris Johnson" w:date="2016-04-08T12:45:00Z"/>
              </w:rPr>
            </w:pPr>
            <w:ins w:id="229" w:author="Chris Johnson" w:date="2016-04-08T12:45:00Z">
              <w:r>
                <w:t>PBL Purchasing</w:t>
              </w:r>
            </w:ins>
          </w:p>
        </w:tc>
      </w:tr>
    </w:tbl>
    <w:p w14:paraId="62526D84" w14:textId="77777777" w:rsidR="00F91442" w:rsidRDefault="00F91442" w:rsidP="00F91442">
      <w:pPr>
        <w:rPr>
          <w:ins w:id="230" w:author="Chris Johnson" w:date="2016-04-08T12:45:00Z"/>
        </w:rPr>
      </w:pPr>
    </w:p>
    <w:p w14:paraId="0F40407D" w14:textId="74C50014" w:rsidR="00F91442" w:rsidRDefault="00F91442" w:rsidP="00F91442">
      <w:pPr>
        <w:rPr>
          <w:ins w:id="231" w:author="Chris Johnson" w:date="2016-04-08T12:45:00Z"/>
        </w:rPr>
      </w:pPr>
      <w:ins w:id="232" w:author="Chris Johnson" w:date="2016-04-08T12:48:00Z">
        <w:r>
          <w:rPr>
            <w:noProof/>
            <w:lang w:eastAsia="en-GB"/>
          </w:rPr>
          <w:drawing>
            <wp:anchor distT="0" distB="0" distL="114300" distR="114300" simplePos="0" relativeHeight="251702272" behindDoc="0" locked="0" layoutInCell="1" allowOverlap="1" wp14:anchorId="329F42D0" wp14:editId="04FBB792">
              <wp:simplePos x="0" y="0"/>
              <wp:positionH relativeFrom="column">
                <wp:posOffset>2511112</wp:posOffset>
              </wp:positionH>
              <wp:positionV relativeFrom="paragraph">
                <wp:posOffset>6944</wp:posOffset>
              </wp:positionV>
              <wp:extent cx="4152265" cy="1647190"/>
              <wp:effectExtent l="19050" t="19050" r="19685" b="10160"/>
              <wp:wrapSquare wrapText="bothSides"/>
              <wp:docPr id="83" name="Picture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2265" cy="164719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3" w:author="Chris Johnson" w:date="2016-04-08T12:45:00Z">
        <w:r>
          <w:t>Parameters</w:t>
        </w:r>
      </w:ins>
    </w:p>
    <w:p w14:paraId="2EF6C597" w14:textId="05FCA8D7" w:rsidR="00F91442" w:rsidRDefault="00F91442" w:rsidP="00F91442">
      <w:pPr>
        <w:rPr>
          <w:ins w:id="234" w:author="Chris Johnson" w:date="2016-04-08T12:45:00Z"/>
        </w:rPr>
      </w:pPr>
      <w:ins w:id="235" w:author="Chris Johnson" w:date="2016-04-08T12:45:00Z">
        <w:r>
          <w:t>These are filters picked before running the report</w:t>
        </w:r>
      </w:ins>
    </w:p>
    <w:p w14:paraId="4C0704F3" w14:textId="3867E702" w:rsidR="00F91442" w:rsidRDefault="00F91442" w:rsidP="00F91442">
      <w:pPr>
        <w:pStyle w:val="ListParagraph"/>
        <w:numPr>
          <w:ilvl w:val="0"/>
          <w:numId w:val="1"/>
        </w:numPr>
        <w:rPr>
          <w:ins w:id="236" w:author="Chris Johnson" w:date="2016-04-08T12:45:00Z"/>
        </w:rPr>
      </w:pPr>
      <w:ins w:id="237" w:author="Chris Johnson" w:date="2016-04-08T12:45:00Z">
        <w:r>
          <w:t>Company</w:t>
        </w:r>
      </w:ins>
    </w:p>
    <w:p w14:paraId="4455C8FA" w14:textId="77777777" w:rsidR="00F91442" w:rsidRDefault="00F91442" w:rsidP="00F91442">
      <w:pPr>
        <w:pStyle w:val="ListParagraph"/>
        <w:numPr>
          <w:ilvl w:val="1"/>
          <w:numId w:val="1"/>
        </w:numPr>
        <w:rPr>
          <w:ins w:id="238" w:author="Chris Johnson" w:date="2016-04-08T12:45:00Z"/>
        </w:rPr>
      </w:pPr>
      <w:ins w:id="239" w:author="Chris Johnson" w:date="2016-04-08T12:45:00Z">
        <w:r>
          <w:t>The Syspro company ID to run against (PBL = 10)</w:t>
        </w:r>
      </w:ins>
    </w:p>
    <w:p w14:paraId="78323EB9" w14:textId="77777777" w:rsidR="00F91442" w:rsidRDefault="00F91442" w:rsidP="00F91442">
      <w:pPr>
        <w:rPr>
          <w:ins w:id="240" w:author="Chris Johnson" w:date="2016-04-08T12:45:00Z"/>
        </w:rPr>
      </w:pPr>
    </w:p>
    <w:p w14:paraId="3A9D45EE" w14:textId="77777777" w:rsidR="00F91442" w:rsidRDefault="00F91442" w:rsidP="00F91442">
      <w:pPr>
        <w:rPr>
          <w:ins w:id="241" w:author="Chris Johnson" w:date="2016-04-08T12:45:00Z"/>
        </w:rPr>
      </w:pPr>
      <w:ins w:id="242" w:author="Chris Johnson" w:date="2016-04-08T12:45:00Z">
        <w:r>
          <w:t>Final Report</w:t>
        </w:r>
      </w:ins>
    </w:p>
    <w:p w14:paraId="3E9085B7" w14:textId="28E91984" w:rsidR="00F91442" w:rsidRDefault="00F91442" w:rsidP="00F91442">
      <w:pPr>
        <w:rPr>
          <w:ins w:id="243" w:author="Chris Johnson" w:date="2016-04-08T12:45:00Z"/>
        </w:rPr>
      </w:pPr>
      <w:ins w:id="244" w:author="Chris Johnson" w:date="2016-04-08T12:48:00Z">
        <w:r>
          <w:rPr>
            <w:noProof/>
            <w:lang w:eastAsia="en-GB"/>
          </w:rPr>
          <w:drawing>
            <wp:inline distT="0" distB="0" distL="0" distR="0" wp14:anchorId="1184A569" wp14:editId="52638F32">
              <wp:extent cx="6645910" cy="1313180"/>
              <wp:effectExtent l="19050" t="19050" r="21590" b="20320"/>
              <wp:docPr id="84" name="Picture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31318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966978B" w14:textId="77777777" w:rsidR="00F91442" w:rsidRDefault="00F91442" w:rsidP="00F91442">
      <w:pPr>
        <w:rPr>
          <w:ins w:id="245" w:author="Chris Johnson" w:date="2016-04-08T12:45:00Z"/>
        </w:rPr>
      </w:pPr>
      <w:ins w:id="246" w:author="Chris Johnson" w:date="2016-04-08T12:45:00Z">
        <w:r>
          <w:br w:type="page"/>
        </w:r>
      </w:ins>
    </w:p>
    <w:p w14:paraId="4B4EBF91" w14:textId="468F8125" w:rsidR="005B49C8" w:rsidRDefault="005B49C8" w:rsidP="005B49C8">
      <w:pPr>
        <w:pStyle w:val="Heading2"/>
        <w:rPr>
          <w:ins w:id="247" w:author="Chris Johnson" w:date="2016-04-13T13:31:00Z"/>
        </w:rPr>
      </w:pPr>
      <w:bookmarkStart w:id="248" w:name="_Toc448397458"/>
      <w:ins w:id="249" w:author="Chris Johnson" w:date="2016-04-13T13:31:00Z">
        <w:r>
          <w:lastRenderedPageBreak/>
          <w:t>Open Requisition Report</w:t>
        </w:r>
        <w:bookmarkEnd w:id="248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5B49C8" w:rsidRPr="00041215" w14:paraId="1BD50F4F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50" w:author="Chris Johnson" w:date="2016-04-13T13:31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7180AD9" w14:textId="77777777" w:rsidR="005B49C8" w:rsidRPr="00041215" w:rsidRDefault="005B49C8" w:rsidP="005B49C8">
            <w:pPr>
              <w:rPr>
                <w:ins w:id="251" w:author="Chris Johnson" w:date="2016-04-13T13:31:00Z"/>
                <w:i w:val="0"/>
              </w:rPr>
            </w:pPr>
            <w:ins w:id="252" w:author="Chris Johnson" w:date="2016-04-13T13:31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896" w:type="dxa"/>
          </w:tcPr>
          <w:p w14:paraId="6064F342" w14:textId="504DB7F0" w:rsidR="005B49C8" w:rsidRPr="00041215" w:rsidRDefault="005B49C8" w:rsidP="005B49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53" w:author="Chris Johnson" w:date="2016-04-13T13:31:00Z"/>
              </w:rPr>
            </w:pPr>
            <w:ins w:id="254" w:author="Chris Johnson" w:date="2016-04-13T13:31:00Z">
              <w:r>
                <w:t>Monitoring of Requisitions that are outstanding</w:t>
              </w:r>
            </w:ins>
          </w:p>
        </w:tc>
      </w:tr>
      <w:tr w:rsidR="005B49C8" w:rsidRPr="00041215" w14:paraId="5F187811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55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B9057E" w14:textId="77777777" w:rsidR="005B49C8" w:rsidRPr="00041215" w:rsidRDefault="005B49C8" w:rsidP="006159D0">
            <w:pPr>
              <w:rPr>
                <w:ins w:id="256" w:author="Chris Johnson" w:date="2016-04-13T13:31:00Z"/>
                <w:i w:val="0"/>
              </w:rPr>
            </w:pPr>
            <w:ins w:id="257" w:author="Chris Johnson" w:date="2016-04-13T13:31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896" w:type="dxa"/>
          </w:tcPr>
          <w:p w14:paraId="70148AA9" w14:textId="1A998498" w:rsidR="005B49C8" w:rsidRPr="00041215" w:rsidRDefault="005B49C8" w:rsidP="0061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58" w:author="Chris Johnson" w:date="2016-04-13T13:31:00Z"/>
              </w:rPr>
            </w:pPr>
            <w:ins w:id="259" w:author="Chris Johnson" w:date="2016-04-13T13:31:00Z">
              <w:r>
                <w:t>Benjamin Hémond</w:t>
              </w:r>
            </w:ins>
          </w:p>
        </w:tc>
      </w:tr>
      <w:tr w:rsidR="005B49C8" w:rsidRPr="00041215" w14:paraId="53786647" w14:textId="77777777" w:rsidTr="005B49C8">
        <w:trPr>
          <w:ins w:id="260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C31BFC" w14:textId="77777777" w:rsidR="005B49C8" w:rsidRPr="00041215" w:rsidRDefault="005B49C8" w:rsidP="006159D0">
            <w:pPr>
              <w:rPr>
                <w:ins w:id="261" w:author="Chris Johnson" w:date="2016-04-13T13:31:00Z"/>
                <w:i w:val="0"/>
              </w:rPr>
            </w:pPr>
            <w:ins w:id="262" w:author="Chris Johnson" w:date="2016-04-13T13:31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896" w:type="dxa"/>
          </w:tcPr>
          <w:p w14:paraId="00157D66" w14:textId="4E72DB7B" w:rsidR="005B49C8" w:rsidRPr="00041215" w:rsidRDefault="005B49C8" w:rsidP="006159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63" w:author="Chris Johnson" w:date="2016-04-13T13:31:00Z"/>
              </w:rPr>
            </w:pPr>
            <w:ins w:id="264" w:author="Chris Johnson" w:date="2016-04-13T13:31:00Z">
              <w:r>
                <w:t>13</w:t>
              </w:r>
              <w:r w:rsidRPr="007934C0">
                <w:rPr>
                  <w:vertAlign w:val="superscript"/>
                </w:rPr>
                <w:t>th</w:t>
              </w:r>
              <w:r>
                <w:t xml:space="preserve"> April 2016</w:t>
              </w:r>
            </w:ins>
          </w:p>
        </w:tc>
      </w:tr>
      <w:tr w:rsidR="005B49C8" w:rsidRPr="00041215" w14:paraId="38F7C1BF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65" w:author="Chris Johnson" w:date="2016-04-13T13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F8A2C9" w14:textId="77777777" w:rsidR="005B49C8" w:rsidRPr="00041215" w:rsidRDefault="005B49C8" w:rsidP="006159D0">
            <w:pPr>
              <w:rPr>
                <w:ins w:id="266" w:author="Chris Johnson" w:date="2016-04-13T13:31:00Z"/>
                <w:i w:val="0"/>
              </w:rPr>
            </w:pPr>
            <w:ins w:id="267" w:author="Chris Johnson" w:date="2016-04-13T13:31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896" w:type="dxa"/>
          </w:tcPr>
          <w:p w14:paraId="7989DD32" w14:textId="163E0591" w:rsidR="005B49C8" w:rsidRPr="00041215" w:rsidRDefault="005B49C8" w:rsidP="005B49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68" w:author="Chris Johnson" w:date="2016-04-13T13:31:00Z"/>
              </w:rPr>
            </w:pPr>
            <w:ins w:id="269" w:author="Chris Johnson" w:date="2016-04-13T13:31:00Z">
              <w:r>
                <w:t>P</w:t>
              </w:r>
            </w:ins>
            <w:ins w:id="270" w:author="Chris Johnson" w:date="2016-04-13T13:32:00Z">
              <w:r>
                <w:t>BI</w:t>
              </w:r>
            </w:ins>
            <w:ins w:id="271" w:author="Chris Johnson" w:date="2016-04-13T13:31:00Z">
              <w:r>
                <w:t xml:space="preserve"> Purchasing</w:t>
              </w:r>
            </w:ins>
          </w:p>
        </w:tc>
      </w:tr>
    </w:tbl>
    <w:p w14:paraId="13D09C86" w14:textId="77777777" w:rsidR="005B49C8" w:rsidRDefault="005B49C8" w:rsidP="005B49C8">
      <w:pPr>
        <w:rPr>
          <w:ins w:id="272" w:author="Chris Johnson" w:date="2016-04-13T13:31:00Z"/>
        </w:rPr>
      </w:pPr>
    </w:p>
    <w:p w14:paraId="451175E1" w14:textId="661992D3" w:rsidR="005B49C8" w:rsidRDefault="005B49C8" w:rsidP="005B49C8">
      <w:pPr>
        <w:rPr>
          <w:ins w:id="273" w:author="Chris Johnson" w:date="2016-04-13T13:31:00Z"/>
        </w:rPr>
      </w:pPr>
      <w:ins w:id="274" w:author="Chris Johnson" w:date="2016-04-13T13:32:00Z">
        <w:r>
          <w:rPr>
            <w:noProof/>
            <w:lang w:eastAsia="en-GB"/>
          </w:rPr>
          <w:drawing>
            <wp:anchor distT="0" distB="0" distL="114300" distR="114300" simplePos="0" relativeHeight="251703296" behindDoc="0" locked="0" layoutInCell="1" allowOverlap="1" wp14:anchorId="7F7C7A98" wp14:editId="4EE470AC">
              <wp:simplePos x="0" y="0"/>
              <wp:positionH relativeFrom="margin">
                <wp:align>right</wp:align>
              </wp:positionH>
              <wp:positionV relativeFrom="paragraph">
                <wp:posOffset>27305</wp:posOffset>
              </wp:positionV>
              <wp:extent cx="3314065" cy="2623820"/>
              <wp:effectExtent l="19050" t="19050" r="19685" b="24130"/>
              <wp:wrapSquare wrapText="bothSides"/>
              <wp:docPr id="86" name="Picture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14065" cy="262382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75" w:author="Chris Johnson" w:date="2016-04-13T13:31:00Z">
        <w:r>
          <w:t>Parameters</w:t>
        </w:r>
      </w:ins>
    </w:p>
    <w:p w14:paraId="49E4113A" w14:textId="7A3F3678" w:rsidR="005B49C8" w:rsidRDefault="005B49C8" w:rsidP="005B49C8">
      <w:pPr>
        <w:rPr>
          <w:ins w:id="276" w:author="Chris Johnson" w:date="2016-04-13T13:31:00Z"/>
        </w:rPr>
      </w:pPr>
      <w:ins w:id="277" w:author="Chris Johnson" w:date="2016-04-13T13:31:00Z">
        <w:r>
          <w:t>These are filters picked before running the report</w:t>
        </w:r>
      </w:ins>
    </w:p>
    <w:p w14:paraId="4D75CBC4" w14:textId="77777777" w:rsidR="005B49C8" w:rsidRDefault="005B49C8" w:rsidP="005B49C8">
      <w:pPr>
        <w:pStyle w:val="ListParagraph"/>
        <w:numPr>
          <w:ilvl w:val="0"/>
          <w:numId w:val="1"/>
        </w:numPr>
        <w:rPr>
          <w:ins w:id="278" w:author="Chris Johnson" w:date="2016-04-13T13:31:00Z"/>
        </w:rPr>
      </w:pPr>
      <w:ins w:id="279" w:author="Chris Johnson" w:date="2016-04-13T13:31:00Z">
        <w:r>
          <w:t>Company</w:t>
        </w:r>
      </w:ins>
    </w:p>
    <w:p w14:paraId="3B16F50C" w14:textId="4FA6156A" w:rsidR="005B49C8" w:rsidRDefault="005B49C8" w:rsidP="005B49C8">
      <w:pPr>
        <w:pStyle w:val="ListParagraph"/>
        <w:numPr>
          <w:ilvl w:val="1"/>
          <w:numId w:val="1"/>
        </w:numPr>
        <w:rPr>
          <w:ins w:id="280" w:author="Chris Johnson" w:date="2016-04-13T13:32:00Z"/>
        </w:rPr>
      </w:pPr>
      <w:ins w:id="281" w:author="Chris Johnson" w:date="2016-04-13T13:31:00Z">
        <w:r>
          <w:t>The Syspro company ID to run against (PBL = 10)</w:t>
        </w:r>
      </w:ins>
    </w:p>
    <w:p w14:paraId="31905A0D" w14:textId="5CA2C796" w:rsidR="005B49C8" w:rsidRDefault="005B49C8">
      <w:pPr>
        <w:pStyle w:val="ListParagraph"/>
        <w:numPr>
          <w:ilvl w:val="0"/>
          <w:numId w:val="1"/>
        </w:numPr>
        <w:rPr>
          <w:ins w:id="282" w:author="Chris Johnson" w:date="2016-04-13T13:32:00Z"/>
        </w:rPr>
        <w:pPrChange w:id="283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284" w:author="Chris Johnson" w:date="2016-04-13T13:32:00Z">
        <w:r>
          <w:t>From Requisition Date</w:t>
        </w:r>
      </w:ins>
    </w:p>
    <w:p w14:paraId="6BCFA480" w14:textId="0DB2DA80" w:rsidR="005B49C8" w:rsidRDefault="005B49C8" w:rsidP="005B49C8">
      <w:pPr>
        <w:pStyle w:val="ListParagraph"/>
        <w:numPr>
          <w:ilvl w:val="1"/>
          <w:numId w:val="1"/>
        </w:numPr>
        <w:rPr>
          <w:ins w:id="285" w:author="Chris Johnson" w:date="2016-04-13T13:32:00Z"/>
        </w:rPr>
      </w:pPr>
      <w:ins w:id="286" w:author="Chris Johnson" w:date="2016-04-13T13:33:00Z">
        <w:r>
          <w:t>Beginning of period to query</w:t>
        </w:r>
      </w:ins>
    </w:p>
    <w:p w14:paraId="3D81ED0F" w14:textId="7DAF1996" w:rsidR="005B49C8" w:rsidRDefault="005B49C8">
      <w:pPr>
        <w:pStyle w:val="ListParagraph"/>
        <w:numPr>
          <w:ilvl w:val="0"/>
          <w:numId w:val="1"/>
        </w:numPr>
        <w:rPr>
          <w:ins w:id="287" w:author="Chris Johnson" w:date="2016-04-13T13:33:00Z"/>
        </w:rPr>
        <w:pPrChange w:id="288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289" w:author="Chris Johnson" w:date="2016-04-13T13:32:00Z">
        <w:r>
          <w:t>To Requisition Date</w:t>
        </w:r>
      </w:ins>
    </w:p>
    <w:p w14:paraId="333AAE7B" w14:textId="6040C979" w:rsidR="005B49C8" w:rsidRDefault="005B49C8" w:rsidP="005B49C8">
      <w:pPr>
        <w:pStyle w:val="ListParagraph"/>
        <w:numPr>
          <w:ilvl w:val="1"/>
          <w:numId w:val="1"/>
        </w:numPr>
        <w:rPr>
          <w:ins w:id="290" w:author="Chris Johnson" w:date="2016-04-13T13:33:00Z"/>
        </w:rPr>
      </w:pPr>
      <w:ins w:id="291" w:author="Chris Johnson" w:date="2016-04-13T13:33:00Z">
        <w:r>
          <w:t>End of period to query</w:t>
        </w:r>
      </w:ins>
    </w:p>
    <w:p w14:paraId="428552B7" w14:textId="04187C2D" w:rsidR="005B49C8" w:rsidRDefault="005B49C8">
      <w:pPr>
        <w:pStyle w:val="ListParagraph"/>
        <w:numPr>
          <w:ilvl w:val="0"/>
          <w:numId w:val="1"/>
        </w:numPr>
        <w:rPr>
          <w:ins w:id="292" w:author="Chris Johnson" w:date="2016-04-13T13:33:00Z"/>
        </w:rPr>
        <w:pPrChange w:id="293" w:author="Chris Johnson" w:date="2016-04-13T13:32:00Z">
          <w:pPr>
            <w:pStyle w:val="ListParagraph"/>
            <w:numPr>
              <w:ilvl w:val="1"/>
              <w:numId w:val="1"/>
            </w:numPr>
            <w:ind w:left="1440" w:hanging="360"/>
          </w:pPr>
        </w:pPrChange>
      </w:pPr>
      <w:ins w:id="294" w:author="Chris Johnson" w:date="2016-04-13T13:32:00Z">
        <w:r>
          <w:t>Buyer Name</w:t>
        </w:r>
      </w:ins>
    </w:p>
    <w:p w14:paraId="3A607D3A" w14:textId="7B84E6ED" w:rsidR="005B49C8" w:rsidRDefault="005B49C8" w:rsidP="005B49C8">
      <w:pPr>
        <w:pStyle w:val="ListParagraph"/>
        <w:numPr>
          <w:ilvl w:val="1"/>
          <w:numId w:val="1"/>
        </w:numPr>
        <w:rPr>
          <w:ins w:id="295" w:author="Chris Johnson" w:date="2016-04-13T13:31:00Z"/>
        </w:rPr>
      </w:pPr>
      <w:ins w:id="296" w:author="Chris Johnson" w:date="2016-04-13T13:33:00Z">
        <w:r>
          <w:t xml:space="preserve">Buyer to query (if left blank then </w:t>
        </w:r>
      </w:ins>
      <w:ins w:id="297" w:author="Chris Johnson" w:date="2016-04-13T13:34:00Z">
        <w:r>
          <w:t>all buyers selected)</w:t>
        </w:r>
      </w:ins>
    </w:p>
    <w:p w14:paraId="7AC394D6" w14:textId="77777777" w:rsidR="005B49C8" w:rsidRDefault="005B49C8" w:rsidP="005B49C8">
      <w:pPr>
        <w:rPr>
          <w:ins w:id="298" w:author="Chris Johnson" w:date="2016-04-13T13:31:00Z"/>
        </w:rPr>
      </w:pPr>
    </w:p>
    <w:p w14:paraId="3C31E0E2" w14:textId="77777777" w:rsidR="005B49C8" w:rsidRDefault="005B49C8" w:rsidP="005B49C8">
      <w:pPr>
        <w:rPr>
          <w:ins w:id="299" w:author="Chris Johnson" w:date="2016-04-13T13:31:00Z"/>
        </w:rPr>
      </w:pPr>
      <w:ins w:id="300" w:author="Chris Johnson" w:date="2016-04-13T13:31:00Z">
        <w:r>
          <w:t>Final Report</w:t>
        </w:r>
      </w:ins>
    </w:p>
    <w:p w14:paraId="608D23C7" w14:textId="09B63D6B" w:rsidR="005B49C8" w:rsidRDefault="005B49C8" w:rsidP="005B49C8">
      <w:pPr>
        <w:rPr>
          <w:ins w:id="301" w:author="Chris Johnson" w:date="2016-04-13T13:31:00Z"/>
        </w:rPr>
      </w:pPr>
      <w:ins w:id="302" w:author="Chris Johnson" w:date="2016-04-13T13:35:00Z">
        <w:r>
          <w:rPr>
            <w:noProof/>
            <w:lang w:eastAsia="en-GB"/>
          </w:rPr>
          <w:drawing>
            <wp:inline distT="0" distB="0" distL="0" distR="0" wp14:anchorId="2F5EDB88" wp14:editId="188025B7">
              <wp:extent cx="6645910" cy="1618615"/>
              <wp:effectExtent l="19050" t="19050" r="21590" b="19685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61861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21A275CB" w14:textId="77777777" w:rsidR="005B49C8" w:rsidRDefault="005B49C8" w:rsidP="005B49C8">
      <w:pPr>
        <w:rPr>
          <w:ins w:id="303" w:author="Chris Johnson" w:date="2016-04-13T13:31:00Z"/>
        </w:rPr>
      </w:pPr>
      <w:ins w:id="304" w:author="Chris Johnson" w:date="2016-04-13T13:31:00Z">
        <w:r>
          <w:br w:type="page"/>
        </w:r>
      </w:ins>
    </w:p>
    <w:p w14:paraId="313ED42D" w14:textId="77777777" w:rsidR="00041215" w:rsidRDefault="00041215" w:rsidP="00BA7CB5">
      <w:pPr>
        <w:pStyle w:val="Heading2"/>
      </w:pPr>
      <w:bookmarkStart w:id="305" w:name="_Toc448397459"/>
      <w:r>
        <w:lastRenderedPageBreak/>
        <w:t>Requisition users</w:t>
      </w:r>
      <w:bookmarkEnd w:id="305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70FB1E96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25E93F2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15E7D57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Syspro Users &amp; their requisition approval limits</w:t>
            </w:r>
          </w:p>
        </w:tc>
      </w:tr>
      <w:tr w:rsidR="00A521B3" w:rsidRPr="00041215" w14:paraId="565ACD8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D1523B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54C977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A521B3" w:rsidRPr="00041215" w14:paraId="44A6BFDE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8C6B9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A088A19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69A7EF9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1B78DF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F8D8F4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6A9F63B9" w14:textId="77777777" w:rsidR="00A521B3" w:rsidRDefault="00A521B3" w:rsidP="00A521B3"/>
    <w:p w14:paraId="7FC1914F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33209050" wp14:editId="034D1453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295140" cy="1518379"/>
            <wp:effectExtent l="19050" t="19050" r="10160" b="2476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51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3FF0937D" w14:textId="77777777" w:rsidR="00750D08" w:rsidRDefault="00750D08" w:rsidP="00750D08">
      <w:r>
        <w:t>These are filters picked before running the report</w:t>
      </w:r>
    </w:p>
    <w:p w14:paraId="0B56EBC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09F9160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498DB2E" w14:textId="77777777" w:rsidR="00041215" w:rsidRDefault="00041215" w:rsidP="00041215"/>
    <w:p w14:paraId="171D3C3F" w14:textId="77777777" w:rsidR="008F1EFB" w:rsidRDefault="008F1EFB" w:rsidP="00041215">
      <w:r>
        <w:t>Final Report</w:t>
      </w:r>
    </w:p>
    <w:p w14:paraId="579CE9C5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3F115DAA" wp14:editId="18430E5E">
            <wp:extent cx="6645910" cy="2547620"/>
            <wp:effectExtent l="19050" t="19050" r="21590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0FCD7" w14:textId="77777777" w:rsidR="006E2D06" w:rsidRDefault="006E2D06">
      <w:r>
        <w:br w:type="page"/>
      </w:r>
    </w:p>
    <w:p w14:paraId="3BB08884" w14:textId="77777777" w:rsidR="00041215" w:rsidRPr="00E46EE0" w:rsidRDefault="00041215" w:rsidP="00BA7CB5">
      <w:pPr>
        <w:pStyle w:val="Heading1"/>
      </w:pPr>
      <w:bookmarkStart w:id="306" w:name="_Toc448397460"/>
      <w:r w:rsidRPr="00E46EE0">
        <w:lastRenderedPageBreak/>
        <w:t>Folder – System Sales Orders</w:t>
      </w:r>
      <w:bookmarkEnd w:id="306"/>
    </w:p>
    <w:p w14:paraId="7E720392" w14:textId="77777777" w:rsidR="00041215" w:rsidRDefault="00041215" w:rsidP="00BA7CB5">
      <w:pPr>
        <w:pStyle w:val="Heading2"/>
      </w:pPr>
      <w:bookmarkStart w:id="307" w:name="_Toc448397461"/>
      <w:r>
        <w:t>Sales Orders Status</w:t>
      </w:r>
      <w:bookmarkEnd w:id="30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6AA3E3AE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6FFED26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339C769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Orders</w:t>
            </w:r>
          </w:p>
        </w:tc>
      </w:tr>
      <w:tr w:rsidR="00A521B3" w:rsidRPr="00041215" w14:paraId="2994C7D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27091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78522CC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Collins/Shrinal Imamdar</w:t>
            </w:r>
          </w:p>
        </w:tc>
      </w:tr>
      <w:tr w:rsidR="00A521B3" w:rsidRPr="00041215" w14:paraId="3E77C66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BC2A9B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5F5B6F0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C7590D7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03B750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6D9C33A1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Sales/Finance</w:t>
            </w:r>
          </w:p>
        </w:tc>
      </w:tr>
    </w:tbl>
    <w:p w14:paraId="65424A91" w14:textId="77777777" w:rsidR="00A521B3" w:rsidRDefault="00A521B3" w:rsidP="00A521B3"/>
    <w:p w14:paraId="3B337AF0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5F8ADAD4" wp14:editId="6CF9D71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295140" cy="3066022"/>
            <wp:effectExtent l="19050" t="19050" r="10160" b="203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066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1000FFF" w14:textId="77777777" w:rsidR="00750D08" w:rsidRDefault="00750D08" w:rsidP="00750D08">
      <w:r>
        <w:t>These are filters picked before running the report</w:t>
      </w:r>
    </w:p>
    <w:p w14:paraId="3A7276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5428282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398CF3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Status</w:t>
      </w:r>
    </w:p>
    <w:p w14:paraId="385308B0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Choose Sales Order Status</w:t>
      </w:r>
    </w:p>
    <w:p w14:paraId="6481243F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from</w:t>
      </w:r>
    </w:p>
    <w:p w14:paraId="49587CB2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ship date period</w:t>
      </w:r>
    </w:p>
    <w:p w14:paraId="62B4A383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Ship to</w:t>
      </w:r>
    </w:p>
    <w:p w14:paraId="46F1B32E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ship date period</w:t>
      </w:r>
    </w:p>
    <w:p w14:paraId="4173B657" w14:textId="77777777" w:rsidR="00041215" w:rsidRDefault="00041215" w:rsidP="00041215"/>
    <w:p w14:paraId="0F26FE27" w14:textId="77777777" w:rsidR="008F1EFB" w:rsidRDefault="008F1EFB" w:rsidP="00041215">
      <w:r>
        <w:t>Final Report</w:t>
      </w:r>
    </w:p>
    <w:p w14:paraId="65F0C9C6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7BCC87F" wp14:editId="30648CD3">
            <wp:extent cx="6645910" cy="1331595"/>
            <wp:effectExtent l="19050" t="19050" r="2159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9A631" w14:textId="77777777" w:rsidR="006E2D06" w:rsidRDefault="006E2D06">
      <w:r>
        <w:br w:type="page"/>
      </w:r>
    </w:p>
    <w:p w14:paraId="12E989E8" w14:textId="77777777" w:rsidR="00041215" w:rsidRDefault="00041215" w:rsidP="00BA7CB5">
      <w:pPr>
        <w:pStyle w:val="Heading2"/>
      </w:pPr>
      <w:bookmarkStart w:id="308" w:name="_Toc448397462"/>
      <w:r>
        <w:lastRenderedPageBreak/>
        <w:t xml:space="preserve">Sales </w:t>
      </w:r>
      <w:r w:rsidR="00A521B3">
        <w:t>by</w:t>
      </w:r>
      <w:r>
        <w:t xml:space="preserve"> Job</w:t>
      </w:r>
      <w:bookmarkEnd w:id="30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4877C595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5C568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57083AA" w14:textId="77777777" w:rsidR="00A521B3" w:rsidRPr="00041215" w:rsidRDefault="00415017" w:rsidP="004150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Sales that are related to a manufacturing jobs</w:t>
            </w:r>
          </w:p>
        </w:tc>
      </w:tr>
      <w:tr w:rsidR="00A521B3" w:rsidRPr="00041215" w14:paraId="1AA4946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E3C124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D755E03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Shrinal Imamdar</w:t>
            </w:r>
          </w:p>
        </w:tc>
      </w:tr>
      <w:tr w:rsidR="00A521B3" w:rsidRPr="00041215" w14:paraId="562448AA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DECC7A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C57249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2016</w:t>
            </w:r>
          </w:p>
        </w:tc>
      </w:tr>
      <w:tr w:rsidR="00A521B3" w:rsidRPr="00041215" w14:paraId="3AF1AC58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049359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F95A542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Sales</w:t>
            </w:r>
          </w:p>
        </w:tc>
      </w:tr>
    </w:tbl>
    <w:p w14:paraId="646D7DDD" w14:textId="77777777" w:rsidR="00A521B3" w:rsidRDefault="00A521B3" w:rsidP="00A521B3"/>
    <w:p w14:paraId="57827594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1C7B4895" wp14:editId="409C2C02">
            <wp:simplePos x="0" y="0"/>
            <wp:positionH relativeFrom="margin">
              <wp:align>right</wp:align>
            </wp:positionH>
            <wp:positionV relativeFrom="paragraph">
              <wp:posOffset>29762</wp:posOffset>
            </wp:positionV>
            <wp:extent cx="4306186" cy="3920401"/>
            <wp:effectExtent l="19050" t="19050" r="18415" b="234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86" cy="392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42E596FE" w14:textId="77777777" w:rsidR="00750D08" w:rsidRDefault="00750D08" w:rsidP="00750D08">
      <w:r>
        <w:t>These are filters picked before running the report</w:t>
      </w:r>
    </w:p>
    <w:p w14:paraId="7CDE5B25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95BA8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4C5F25A2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from</w:t>
      </w:r>
    </w:p>
    <w:p w14:paraId="79339908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Start of transaction date period</w:t>
      </w:r>
    </w:p>
    <w:p w14:paraId="4B82B84C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 to</w:t>
      </w:r>
    </w:p>
    <w:p w14:paraId="70E52721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End of transaction date period</w:t>
      </w:r>
    </w:p>
    <w:p w14:paraId="221B0FEE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033EE98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Job to review</w:t>
      </w:r>
    </w:p>
    <w:p w14:paraId="1F912E71" w14:textId="77777777" w:rsidR="00415017" w:rsidRDefault="00415017" w:rsidP="00415017"/>
    <w:p w14:paraId="1FAF7574" w14:textId="77777777" w:rsidR="00415017" w:rsidRDefault="00415017" w:rsidP="00415017"/>
    <w:p w14:paraId="2939A9CD" w14:textId="77777777" w:rsidR="00041215" w:rsidRDefault="00041215" w:rsidP="00041215"/>
    <w:p w14:paraId="2433DBF7" w14:textId="77777777" w:rsidR="008F1EFB" w:rsidRDefault="008F1EFB" w:rsidP="00041215">
      <w:r>
        <w:t>Final Report</w:t>
      </w:r>
    </w:p>
    <w:p w14:paraId="748A58EF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42512530" wp14:editId="3E0C81D2">
            <wp:extent cx="6645910" cy="2681605"/>
            <wp:effectExtent l="19050" t="19050" r="2159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2D097" w14:textId="77777777" w:rsidR="006E2D06" w:rsidRDefault="006E2D06">
      <w:r>
        <w:br w:type="page"/>
      </w:r>
    </w:p>
    <w:p w14:paraId="07893628" w14:textId="77777777" w:rsidR="00041215" w:rsidRDefault="00041215" w:rsidP="00BA7CB5">
      <w:pPr>
        <w:pStyle w:val="Heading2"/>
      </w:pPr>
      <w:bookmarkStart w:id="309" w:name="_Toc448397463"/>
      <w:r>
        <w:lastRenderedPageBreak/>
        <w:t>Sales Order KPI</w:t>
      </w:r>
      <w:bookmarkEnd w:id="30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1C17A093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5EF556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39AC2516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whether production have met the agreed date in Sales</w:t>
            </w:r>
          </w:p>
        </w:tc>
      </w:tr>
      <w:tr w:rsidR="00A521B3" w:rsidRPr="00041215" w14:paraId="4AC9501F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177EA3D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06200E7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30084E4C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138391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FAB0C6C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 2016</w:t>
            </w:r>
          </w:p>
        </w:tc>
      </w:tr>
      <w:tr w:rsidR="00A521B3" w:rsidRPr="00041215" w14:paraId="1D57CF55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B082E4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9A3109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4CB9B809" w14:textId="77777777" w:rsidR="00A521B3" w:rsidRDefault="00A521B3" w:rsidP="00A521B3"/>
    <w:p w14:paraId="0BD6080A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 wp14:anchorId="00DD37E6" wp14:editId="41B62787">
            <wp:simplePos x="0" y="0"/>
            <wp:positionH relativeFrom="margin">
              <wp:align>right</wp:align>
            </wp:positionH>
            <wp:positionV relativeFrom="margin">
              <wp:posOffset>1241029</wp:posOffset>
            </wp:positionV>
            <wp:extent cx="4280496" cy="3051545"/>
            <wp:effectExtent l="19050" t="19050" r="25400" b="158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96" cy="305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21B3">
        <w:t>Parameters</w:t>
      </w:r>
    </w:p>
    <w:p w14:paraId="2CFF2826" w14:textId="77777777" w:rsidR="00750D08" w:rsidRDefault="00750D08" w:rsidP="00750D08">
      <w:r>
        <w:t>These are filters picked before running the report</w:t>
      </w:r>
    </w:p>
    <w:p w14:paraId="53B3F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AE47AD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A49266D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Year</w:t>
      </w:r>
    </w:p>
    <w:p w14:paraId="135416C4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Year to review</w:t>
      </w:r>
    </w:p>
    <w:p w14:paraId="1BFA17A6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Quarter</w:t>
      </w:r>
    </w:p>
    <w:p w14:paraId="646A08D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Quarter to review</w:t>
      </w:r>
    </w:p>
    <w:p w14:paraId="52E29352" w14:textId="77777777" w:rsidR="00415017" w:rsidRDefault="00415017" w:rsidP="00415017"/>
    <w:p w14:paraId="593AA1DB" w14:textId="77777777" w:rsidR="00415017" w:rsidRDefault="00415017" w:rsidP="00415017"/>
    <w:p w14:paraId="39602C12" w14:textId="77777777" w:rsidR="00041215" w:rsidRDefault="00041215" w:rsidP="00041215"/>
    <w:p w14:paraId="39877C64" w14:textId="77777777" w:rsidR="008F1EFB" w:rsidRDefault="008F1EFB" w:rsidP="00041215">
      <w:r>
        <w:t>Final Report</w:t>
      </w:r>
    </w:p>
    <w:p w14:paraId="1DBBD79B" w14:textId="77777777" w:rsidR="006E2D06" w:rsidRDefault="008F1EFB" w:rsidP="00041215">
      <w:r>
        <w:rPr>
          <w:noProof/>
          <w:lang w:eastAsia="en-GB"/>
        </w:rPr>
        <w:drawing>
          <wp:inline distT="0" distB="0" distL="0" distR="0" wp14:anchorId="04174FFF" wp14:editId="0D64A270">
            <wp:extent cx="6645910" cy="2055495"/>
            <wp:effectExtent l="19050" t="19050" r="2159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B0F87" w14:textId="77777777" w:rsidR="006E2D06" w:rsidRDefault="006E2D06">
      <w:r>
        <w:br w:type="page"/>
      </w:r>
    </w:p>
    <w:p w14:paraId="3C9F8D0D" w14:textId="77777777" w:rsidR="00041215" w:rsidRPr="00E46EE0" w:rsidRDefault="00041215" w:rsidP="00BA7CB5">
      <w:pPr>
        <w:pStyle w:val="Heading1"/>
      </w:pPr>
      <w:bookmarkStart w:id="310" w:name="_Toc448397464"/>
      <w:r w:rsidRPr="00E46EE0">
        <w:lastRenderedPageBreak/>
        <w:t>Folder – System WIP</w:t>
      </w:r>
      <w:bookmarkEnd w:id="310"/>
    </w:p>
    <w:p w14:paraId="4FF311D9" w14:textId="77777777" w:rsidR="00041215" w:rsidRDefault="00041215" w:rsidP="00BA7CB5">
      <w:pPr>
        <w:pStyle w:val="Heading2"/>
      </w:pPr>
      <w:bookmarkStart w:id="311" w:name="_Toc448397465"/>
      <w:r>
        <w:t>Job</w:t>
      </w:r>
      <w:r w:rsidR="00A521B3">
        <w:t xml:space="preserve"> </w:t>
      </w:r>
      <w:r>
        <w:t>Lot</w:t>
      </w:r>
      <w:r w:rsidR="00A521B3">
        <w:t xml:space="preserve"> </w:t>
      </w:r>
      <w:r>
        <w:t>Output</w:t>
      </w:r>
      <w:bookmarkEnd w:id="31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521B3" w:rsidRPr="00041215" w14:paraId="34D838AB" w14:textId="77777777" w:rsidTr="00BF1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B00A1C7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224B1102" w14:textId="77777777" w:rsidR="00A521B3" w:rsidRPr="00041215" w:rsidRDefault="00415017" w:rsidP="00BF1F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Details of lots created from job and where they have been used</w:t>
            </w:r>
          </w:p>
        </w:tc>
      </w:tr>
      <w:tr w:rsidR="00A521B3" w:rsidRPr="00041215" w14:paraId="6C2EACA3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02C1C6" w14:textId="77777777" w:rsidR="00A521B3" w:rsidRPr="00041215" w:rsidRDefault="00A521B3" w:rsidP="00BF1F9C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12D0B7FA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Ross Moore</w:t>
            </w:r>
          </w:p>
        </w:tc>
      </w:tr>
      <w:tr w:rsidR="00A521B3" w:rsidRPr="00041215" w14:paraId="751489F4" w14:textId="77777777" w:rsidTr="00BF1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5A1D99B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D25FAD5" w14:textId="77777777" w:rsidR="00A521B3" w:rsidRPr="00041215" w:rsidRDefault="00415017" w:rsidP="00BF1F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 2015</w:t>
            </w:r>
          </w:p>
        </w:tc>
      </w:tr>
      <w:tr w:rsidR="00A521B3" w:rsidRPr="00041215" w14:paraId="311F5BAD" w14:textId="77777777" w:rsidTr="00BF1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FD47E8" w14:textId="77777777" w:rsidR="00A521B3" w:rsidRPr="00041215" w:rsidRDefault="00A521B3" w:rsidP="00BF1F9C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2BC6946" w14:textId="77777777" w:rsidR="00A521B3" w:rsidRPr="00041215" w:rsidRDefault="00415017" w:rsidP="00BF1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1B0CCCFF" w14:textId="77777777" w:rsidR="00A521B3" w:rsidRDefault="00A521B3" w:rsidP="00A521B3"/>
    <w:p w14:paraId="5521219C" w14:textId="77777777" w:rsidR="00A521B3" w:rsidRDefault="00750D08" w:rsidP="00A521B3"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68B84A06" wp14:editId="00FCAFE2">
            <wp:simplePos x="0" y="0"/>
            <wp:positionH relativeFrom="margin">
              <wp:align>right</wp:align>
            </wp:positionH>
            <wp:positionV relativeFrom="paragraph">
              <wp:posOffset>33573</wp:posOffset>
            </wp:positionV>
            <wp:extent cx="4369982" cy="2828260"/>
            <wp:effectExtent l="19050" t="19050" r="12065" b="10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282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1B3">
        <w:t>Parameters</w:t>
      </w:r>
    </w:p>
    <w:p w14:paraId="731348BE" w14:textId="77777777" w:rsidR="00750D08" w:rsidRDefault="00750D08" w:rsidP="00750D08">
      <w:r>
        <w:t>These are filters picked before running the report</w:t>
      </w:r>
    </w:p>
    <w:p w14:paraId="45DA9084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CE6FC94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474B7CB" w14:textId="77777777" w:rsidR="00415017" w:rsidRDefault="00415017" w:rsidP="00415017">
      <w:pPr>
        <w:pStyle w:val="ListParagraph"/>
        <w:numPr>
          <w:ilvl w:val="0"/>
          <w:numId w:val="1"/>
        </w:numPr>
      </w:pPr>
      <w:r>
        <w:t>Batch</w:t>
      </w:r>
    </w:p>
    <w:p w14:paraId="3CBBD4AB" w14:textId="77777777" w:rsidR="00415017" w:rsidRDefault="00415017" w:rsidP="00415017">
      <w:pPr>
        <w:pStyle w:val="ListParagraph"/>
        <w:numPr>
          <w:ilvl w:val="1"/>
          <w:numId w:val="1"/>
        </w:numPr>
      </w:pPr>
      <w:r>
        <w:t>Syspro manufacturing job to review</w:t>
      </w:r>
    </w:p>
    <w:p w14:paraId="0CDA6995" w14:textId="77777777" w:rsidR="00415017" w:rsidRDefault="00415017" w:rsidP="00415017"/>
    <w:p w14:paraId="32113B38" w14:textId="77777777" w:rsidR="00E46EE0" w:rsidRDefault="00E46EE0" w:rsidP="00041215"/>
    <w:p w14:paraId="5A198EC3" w14:textId="77777777" w:rsidR="003E2A7F" w:rsidRDefault="003E2A7F" w:rsidP="00041215">
      <w:r>
        <w:t>Final Report</w:t>
      </w:r>
    </w:p>
    <w:p w14:paraId="2186AA41" w14:textId="77777777" w:rsidR="00BA7CB5" w:rsidRDefault="003E2A7F" w:rsidP="00041215">
      <w:r>
        <w:rPr>
          <w:noProof/>
          <w:lang w:eastAsia="en-GB"/>
        </w:rPr>
        <w:drawing>
          <wp:inline distT="0" distB="0" distL="0" distR="0" wp14:anchorId="78F4338F" wp14:editId="4B6AF993">
            <wp:extent cx="6645910" cy="2253615"/>
            <wp:effectExtent l="19050" t="19050" r="21590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E4A2B" w14:textId="77777777" w:rsidR="00BA7CB5" w:rsidRDefault="00BA7CB5" w:rsidP="00BA7CB5">
      <w:r>
        <w:br w:type="page"/>
      </w:r>
    </w:p>
    <w:p w14:paraId="5EB02332" w14:textId="77777777" w:rsidR="00BA7CB5" w:rsidRPr="00E46EE0" w:rsidRDefault="00BA7CB5" w:rsidP="00BA7CB5">
      <w:pPr>
        <w:pStyle w:val="Heading1"/>
      </w:pPr>
      <w:bookmarkStart w:id="312" w:name="_Toc448397466"/>
      <w:r w:rsidRPr="00E46EE0">
        <w:lastRenderedPageBreak/>
        <w:t xml:space="preserve">Folder – </w:t>
      </w:r>
      <w:r>
        <w:t>Development</w:t>
      </w:r>
      <w:bookmarkEnd w:id="312"/>
    </w:p>
    <w:p w14:paraId="26430B42" w14:textId="77777777" w:rsidR="00897F97" w:rsidRDefault="00897F97" w:rsidP="00897F97">
      <w:pPr>
        <w:pStyle w:val="Heading2"/>
        <w:rPr>
          <w:ins w:id="313" w:author="Chris Johnson" w:date="2016-03-18T16:36:00Z"/>
        </w:rPr>
      </w:pPr>
      <w:bookmarkStart w:id="314" w:name="_Toc448397467"/>
      <w:ins w:id="315" w:author="Chris Johnson" w:date="2016-03-18T16:36:00Z">
        <w:r>
          <w:t xml:space="preserve">Actuals Budgets </w:t>
        </w:r>
      </w:ins>
      <w:ins w:id="316" w:author="Chris Johnson" w:date="2016-03-18T16:41:00Z">
        <w:r>
          <w:t xml:space="preserve">GL Group </w:t>
        </w:r>
      </w:ins>
      <w:ins w:id="317" w:author="Chris Johnson" w:date="2016-03-18T16:36:00Z">
        <w:r>
          <w:t>Maps</w:t>
        </w:r>
        <w:bookmarkEnd w:id="314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897F97" w:rsidRPr="00041215" w14:paraId="3E20A48F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318" w:author="Chris Johnson" w:date="2016-03-18T16:36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13B180" w14:textId="77777777" w:rsidR="00897F97" w:rsidRPr="00041215" w:rsidRDefault="00897F97" w:rsidP="00412991">
            <w:pPr>
              <w:rPr>
                <w:ins w:id="319" w:author="Chris Johnson" w:date="2016-03-18T16:36:00Z"/>
                <w:i w:val="0"/>
              </w:rPr>
            </w:pPr>
            <w:ins w:id="320" w:author="Chris Johnson" w:date="2016-03-18T16:36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0F8D6321" w14:textId="77777777" w:rsidR="00897F97" w:rsidRPr="00041215" w:rsidRDefault="00897F97" w:rsidP="00897F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21" w:author="Chris Johnson" w:date="2016-03-18T16:36:00Z"/>
              </w:rPr>
            </w:pPr>
            <w:ins w:id="322" w:author="Chris Johnson" w:date="2016-03-18T16:36:00Z">
              <w:r>
                <w:t xml:space="preserve">Review of </w:t>
              </w:r>
            </w:ins>
            <w:ins w:id="323" w:author="Chris Johnson" w:date="2016-03-18T16:42:00Z">
              <w:r>
                <w:t>GL Group</w:t>
              </w:r>
            </w:ins>
            <w:ins w:id="324" w:author="Chris Johnson" w:date="2016-03-18T16:36:00Z">
              <w:r>
                <w:t xml:space="preserve"> maps for use in other reports</w:t>
              </w:r>
            </w:ins>
          </w:p>
        </w:tc>
      </w:tr>
      <w:tr w:rsidR="00897F97" w:rsidRPr="00041215" w14:paraId="755417D2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25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555C4F0" w14:textId="77777777" w:rsidR="00897F97" w:rsidRPr="00041215" w:rsidRDefault="00897F97" w:rsidP="00412991">
            <w:pPr>
              <w:rPr>
                <w:ins w:id="326" w:author="Chris Johnson" w:date="2016-03-18T16:36:00Z"/>
                <w:i w:val="0"/>
              </w:rPr>
            </w:pPr>
            <w:ins w:id="327" w:author="Chris Johnson" w:date="2016-03-18T16:36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4670ED8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8" w:author="Chris Johnson" w:date="2016-03-18T16:36:00Z"/>
              </w:rPr>
            </w:pPr>
            <w:ins w:id="329" w:author="Chris Johnson" w:date="2016-03-18T16:36:00Z">
              <w:r>
                <w:t>Bruce Pritchard</w:t>
              </w:r>
            </w:ins>
          </w:p>
        </w:tc>
      </w:tr>
      <w:tr w:rsidR="00897F97" w:rsidRPr="00041215" w14:paraId="46B9F06B" w14:textId="77777777" w:rsidTr="00412991">
        <w:trPr>
          <w:ins w:id="330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622C8B4" w14:textId="77777777" w:rsidR="00897F97" w:rsidRPr="00041215" w:rsidRDefault="00897F97" w:rsidP="00412991">
            <w:pPr>
              <w:rPr>
                <w:ins w:id="331" w:author="Chris Johnson" w:date="2016-03-18T16:36:00Z"/>
                <w:i w:val="0"/>
              </w:rPr>
            </w:pPr>
            <w:ins w:id="332" w:author="Chris Johnson" w:date="2016-03-18T16:36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6F7A6D24" w14:textId="77777777" w:rsidR="00897F97" w:rsidRPr="00041215" w:rsidRDefault="00897F9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33" w:author="Chris Johnson" w:date="2016-03-18T16:36:00Z"/>
              </w:rPr>
            </w:pPr>
            <w:ins w:id="334" w:author="Chris Johnson" w:date="2016-03-18T16:36:00Z">
              <w:r>
                <w:t>N/A</w:t>
              </w:r>
            </w:ins>
          </w:p>
        </w:tc>
      </w:tr>
      <w:tr w:rsidR="00897F97" w:rsidRPr="00041215" w14:paraId="76365146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35" w:author="Chris Johnson" w:date="2016-03-18T16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919E7" w14:textId="77777777" w:rsidR="00897F97" w:rsidRPr="00041215" w:rsidRDefault="00897F97" w:rsidP="00412991">
            <w:pPr>
              <w:rPr>
                <w:ins w:id="336" w:author="Chris Johnson" w:date="2016-03-18T16:36:00Z"/>
                <w:i w:val="0"/>
              </w:rPr>
            </w:pPr>
            <w:ins w:id="337" w:author="Chris Johnson" w:date="2016-03-18T16:36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1D739560" w14:textId="77777777" w:rsidR="00897F97" w:rsidRPr="00041215" w:rsidRDefault="00897F9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38" w:author="Chris Johnson" w:date="2016-03-18T16:36:00Z"/>
              </w:rPr>
            </w:pPr>
            <w:ins w:id="339" w:author="Chris Johnson" w:date="2016-03-18T16:36:00Z">
              <w:r>
                <w:t>N/A</w:t>
              </w:r>
            </w:ins>
          </w:p>
        </w:tc>
      </w:tr>
    </w:tbl>
    <w:p w14:paraId="1CD8DC9F" w14:textId="77777777" w:rsidR="00897F97" w:rsidRDefault="00897F97" w:rsidP="00897F97">
      <w:pPr>
        <w:rPr>
          <w:ins w:id="340" w:author="Chris Johnson" w:date="2016-03-18T16:36:00Z"/>
        </w:rPr>
      </w:pPr>
    </w:p>
    <w:p w14:paraId="469492B5" w14:textId="77777777" w:rsidR="00897F97" w:rsidRDefault="00897F97" w:rsidP="00897F97">
      <w:pPr>
        <w:rPr>
          <w:ins w:id="341" w:author="Chris Johnson" w:date="2016-03-18T16:36:00Z"/>
        </w:rPr>
      </w:pPr>
      <w:ins w:id="342" w:author="Chris Johnson" w:date="2016-03-18T16:42:00Z">
        <w:r>
          <w:rPr>
            <w:noProof/>
            <w:lang w:eastAsia="en-GB"/>
          </w:rPr>
          <w:drawing>
            <wp:anchor distT="0" distB="0" distL="114300" distR="114300" simplePos="0" relativeHeight="251696128" behindDoc="0" locked="0" layoutInCell="1" allowOverlap="1" wp14:anchorId="61F54EBF" wp14:editId="1ADAE721">
              <wp:simplePos x="0" y="0"/>
              <wp:positionH relativeFrom="margin">
                <wp:align>right</wp:align>
              </wp:positionH>
              <wp:positionV relativeFrom="paragraph">
                <wp:posOffset>10795</wp:posOffset>
              </wp:positionV>
              <wp:extent cx="3836670" cy="2530475"/>
              <wp:effectExtent l="0" t="0" r="0" b="3175"/>
              <wp:wrapSquare wrapText="bothSides"/>
              <wp:docPr id="60" name="Picture 60" descr="C:\Users\cjohnson\AppData\Local\Temp\SNAGHTML1630fa4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cjohnson\AppData\Local\Temp\SNAGHTML1630fa42.PNG"/>
                      <pic:cNvPicPr>
                        <a:picLocks noChangeAspect="1" noChangeArrowheads="1"/>
                      </pic:cNvPicPr>
                    </pic:nvPicPr>
                    <pic:blipFill>
                      <a:blip r:embed="rId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36670" cy="2530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343" w:author="Chris Johnson" w:date="2016-03-18T16:36:00Z">
        <w:r>
          <w:t>Parameters</w:t>
        </w:r>
      </w:ins>
      <w:ins w:id="344" w:author="Chris Johnson" w:date="2016-03-18T16:42:00Z">
        <w:r w:rsidRPr="00897F97">
          <w:t xml:space="preserve"> </w:t>
        </w:r>
      </w:ins>
    </w:p>
    <w:p w14:paraId="4CCD0684" w14:textId="77777777" w:rsidR="00897F97" w:rsidRDefault="00897F97" w:rsidP="00897F97">
      <w:pPr>
        <w:rPr>
          <w:ins w:id="345" w:author="Chris Johnson" w:date="2016-03-18T16:36:00Z"/>
        </w:rPr>
      </w:pPr>
      <w:ins w:id="346" w:author="Chris Johnson" w:date="2016-03-18T16:36:00Z">
        <w:r>
          <w:t>These are filters picked before running the report</w:t>
        </w:r>
      </w:ins>
    </w:p>
    <w:p w14:paraId="707FCAD8" w14:textId="77777777" w:rsidR="00897F97" w:rsidRDefault="00897F97" w:rsidP="00897F97">
      <w:pPr>
        <w:pStyle w:val="ListParagraph"/>
        <w:numPr>
          <w:ilvl w:val="0"/>
          <w:numId w:val="1"/>
        </w:numPr>
        <w:rPr>
          <w:ins w:id="347" w:author="Chris Johnson" w:date="2016-03-18T16:36:00Z"/>
        </w:rPr>
      </w:pPr>
      <w:ins w:id="348" w:author="Chris Johnson" w:date="2016-03-18T16:36:00Z">
        <w:r>
          <w:t>Company</w:t>
        </w:r>
      </w:ins>
    </w:p>
    <w:p w14:paraId="7195B8F3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349" w:author="Chris Johnson" w:date="2016-03-18T16:36:00Z"/>
        </w:rPr>
      </w:pPr>
      <w:ins w:id="350" w:author="Chris Johnson" w:date="2016-03-18T16:36:00Z">
        <w:r>
          <w:t>The Syspro company ID to run against (PBL = 10)</w:t>
        </w:r>
      </w:ins>
    </w:p>
    <w:p w14:paraId="17E5457B" w14:textId="77777777" w:rsidR="00897F97" w:rsidRDefault="00897F97" w:rsidP="00897F97">
      <w:pPr>
        <w:pStyle w:val="ListParagraph"/>
        <w:numPr>
          <w:ilvl w:val="0"/>
          <w:numId w:val="1"/>
        </w:numPr>
        <w:rPr>
          <w:ins w:id="351" w:author="Chris Johnson" w:date="2016-03-18T16:36:00Z"/>
        </w:rPr>
      </w:pPr>
      <w:ins w:id="352" w:author="Chris Johnson" w:date="2016-03-18T16:36:00Z">
        <w:r>
          <w:t>Status</w:t>
        </w:r>
      </w:ins>
    </w:p>
    <w:p w14:paraId="51A73542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353" w:author="Chris Johnson" w:date="2016-03-18T16:36:00Z"/>
        </w:rPr>
      </w:pPr>
      <w:ins w:id="354" w:author="Chris Johnson" w:date="2016-03-18T16:36:00Z">
        <w:r>
          <w:t>Available – group has a mapping entered</w:t>
        </w:r>
      </w:ins>
    </w:p>
    <w:p w14:paraId="16B2F9F3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355" w:author="Chris Johnson" w:date="2016-03-18T16:36:00Z"/>
        </w:rPr>
      </w:pPr>
      <w:ins w:id="356" w:author="Chris Johnson" w:date="2016-03-18T16:36:00Z">
        <w:r>
          <w:t>Blank – group has a mapping that is blank, meaning it will not appear in reports</w:t>
        </w:r>
      </w:ins>
    </w:p>
    <w:p w14:paraId="6B2B9200" w14:textId="77777777" w:rsidR="00897F97" w:rsidRDefault="00897F97" w:rsidP="00897F97">
      <w:pPr>
        <w:pStyle w:val="ListParagraph"/>
        <w:numPr>
          <w:ilvl w:val="1"/>
          <w:numId w:val="1"/>
        </w:numPr>
        <w:rPr>
          <w:ins w:id="357" w:author="Chris Johnson" w:date="2016-03-18T16:36:00Z"/>
        </w:rPr>
      </w:pPr>
      <w:ins w:id="358" w:author="Chris Johnson" w:date="2016-03-18T16:36:00Z">
        <w:r>
          <w:t>Missing – group does not have a map</w:t>
        </w:r>
      </w:ins>
    </w:p>
    <w:p w14:paraId="018D0915" w14:textId="77777777" w:rsidR="00897F97" w:rsidRDefault="00897F97" w:rsidP="00897F97">
      <w:pPr>
        <w:rPr>
          <w:ins w:id="359" w:author="Chris Johnson" w:date="2016-03-18T16:36:00Z"/>
        </w:rPr>
      </w:pPr>
    </w:p>
    <w:p w14:paraId="1AA22081" w14:textId="77777777" w:rsidR="00897F97" w:rsidRDefault="00897F97" w:rsidP="00897F97">
      <w:pPr>
        <w:rPr>
          <w:ins w:id="360" w:author="Chris Johnson" w:date="2016-03-18T16:36:00Z"/>
        </w:rPr>
      </w:pPr>
      <w:ins w:id="361" w:author="Chris Johnson" w:date="2016-03-18T16:36:00Z">
        <w:r>
          <w:t>Final Report</w:t>
        </w:r>
      </w:ins>
    </w:p>
    <w:p w14:paraId="58C5BF58" w14:textId="77777777" w:rsidR="009004E7" w:rsidRDefault="009004E7" w:rsidP="00897F97">
      <w:pPr>
        <w:rPr>
          <w:ins w:id="362" w:author="Chris Johnson" w:date="2016-03-18T16:45:00Z"/>
        </w:rPr>
      </w:pPr>
      <w:ins w:id="363" w:author="Chris Johnson" w:date="2016-03-18T16:45:00Z">
        <w:r>
          <w:rPr>
            <w:noProof/>
            <w:lang w:eastAsia="en-GB"/>
          </w:rPr>
          <w:drawing>
            <wp:inline distT="0" distB="0" distL="0" distR="0" wp14:anchorId="5AE1AC7C" wp14:editId="1EA30689">
              <wp:extent cx="6645910" cy="2221230"/>
              <wp:effectExtent l="0" t="0" r="2540" b="7620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2221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54A6714" w14:textId="77777777" w:rsidR="009004E7" w:rsidRDefault="009004E7" w:rsidP="009004E7">
      <w:pPr>
        <w:rPr>
          <w:ins w:id="364" w:author="Chris Johnson" w:date="2016-03-18T16:45:00Z"/>
        </w:rPr>
      </w:pPr>
      <w:ins w:id="365" w:author="Chris Johnson" w:date="2016-03-18T16:45:00Z">
        <w:r>
          <w:br w:type="page"/>
        </w:r>
      </w:ins>
    </w:p>
    <w:p w14:paraId="02612CCE" w14:textId="77777777" w:rsidR="004F6BE5" w:rsidRDefault="00BA7CB5" w:rsidP="004F6BE5">
      <w:pPr>
        <w:pStyle w:val="Heading2"/>
      </w:pPr>
      <w:bookmarkStart w:id="366" w:name="_Toc448397468"/>
      <w:r>
        <w:lastRenderedPageBreak/>
        <w:t>Actuals Budgets Report Index Maps</w:t>
      </w:r>
      <w:bookmarkEnd w:id="36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43D4501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50099B3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3155114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Review of Report Index 2 maps for use in other reports</w:t>
            </w:r>
          </w:p>
        </w:tc>
      </w:tr>
      <w:tr w:rsidR="004F6BE5" w:rsidRPr="00041215" w14:paraId="42FE5D1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109A48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EFB8A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14990F52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3464BE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2ADA52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A6515FF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ED699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4F8DDE4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7309AAE1" w14:textId="77777777" w:rsidR="004F6BE5" w:rsidRDefault="004F6BE5" w:rsidP="004F6BE5"/>
    <w:p w14:paraId="54ED725F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6F3E886A" wp14:editId="4D0431C2">
            <wp:simplePos x="0" y="0"/>
            <wp:positionH relativeFrom="margin">
              <wp:align>right</wp:align>
            </wp:positionH>
            <wp:positionV relativeFrom="paragraph">
              <wp:posOffset>31210</wp:posOffset>
            </wp:positionV>
            <wp:extent cx="4217158" cy="2368877"/>
            <wp:effectExtent l="19050" t="19050" r="12065" b="127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236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449916F" w14:textId="77777777" w:rsidR="00750D08" w:rsidRDefault="00750D08" w:rsidP="00750D08">
      <w:r>
        <w:t>These are filters picked before running the report</w:t>
      </w:r>
    </w:p>
    <w:p w14:paraId="055D30E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329149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A087B97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727A1E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Available – group has a mapping entered</w:t>
      </w:r>
    </w:p>
    <w:p w14:paraId="51E976FE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Blank – group has a mapping that is blank, meaning it will not appear in reports</w:t>
      </w:r>
    </w:p>
    <w:p w14:paraId="0486D468" w14:textId="77777777" w:rsidR="00170FE8" w:rsidRDefault="00A42497" w:rsidP="00E0563E">
      <w:pPr>
        <w:pStyle w:val="ListParagraph"/>
        <w:numPr>
          <w:ilvl w:val="1"/>
          <w:numId w:val="1"/>
        </w:numPr>
      </w:pPr>
      <w:r>
        <w:t>Missing – group does not have a map</w:t>
      </w:r>
    </w:p>
    <w:p w14:paraId="438F3CFF" w14:textId="77777777" w:rsidR="00170FE8" w:rsidRDefault="00170FE8" w:rsidP="004F6BE5"/>
    <w:p w14:paraId="6923EAB6" w14:textId="77777777" w:rsidR="00170FE8" w:rsidRDefault="00A42497" w:rsidP="004F6BE5">
      <w:r>
        <w:t>Final Report</w:t>
      </w:r>
    </w:p>
    <w:p w14:paraId="21F02D6C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34F5C501" wp14:editId="539395EC">
            <wp:extent cx="6645910" cy="1768475"/>
            <wp:effectExtent l="19050" t="19050" r="21590" b="222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51E4" w14:textId="77777777" w:rsidR="00705D08" w:rsidRDefault="00705D08" w:rsidP="00705D08">
      <w:r>
        <w:br w:type="page"/>
      </w:r>
    </w:p>
    <w:p w14:paraId="4B516082" w14:textId="77777777" w:rsidR="00BA7CB5" w:rsidRDefault="00BA7CB5" w:rsidP="00BA7CB5">
      <w:pPr>
        <w:pStyle w:val="Heading2"/>
      </w:pPr>
      <w:bookmarkStart w:id="367" w:name="_Toc448397469"/>
      <w:r>
        <w:lastRenderedPageBreak/>
        <w:t>Actuals Budgets Balance Sheet</w:t>
      </w:r>
      <w:bookmarkEnd w:id="36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03F4D82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BF03C69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A4A522D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Balance Sheet</w:t>
            </w:r>
          </w:p>
        </w:tc>
      </w:tr>
      <w:tr w:rsidR="004F6BE5" w:rsidRPr="00041215" w14:paraId="6B692E9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78D40C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50FBEAB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Bruce Pritchard</w:t>
            </w:r>
          </w:p>
        </w:tc>
      </w:tr>
      <w:tr w:rsidR="004F6BE5" w:rsidRPr="00041215" w14:paraId="725E542C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D2C96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284F956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5A5DDEC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D0069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29A546D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73F782E" w14:textId="77777777" w:rsidR="004F6BE5" w:rsidRDefault="004F6BE5" w:rsidP="004F6BE5"/>
    <w:p w14:paraId="08F2679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5FEB616A" wp14:editId="640501D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67283" cy="4108150"/>
            <wp:effectExtent l="19050" t="19050" r="14605" b="260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83" cy="410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7BB389" w14:textId="77777777" w:rsidR="00750D08" w:rsidRDefault="00750D08" w:rsidP="00750D08">
      <w:r>
        <w:t>These are filters picked before running the report</w:t>
      </w:r>
    </w:p>
    <w:p w14:paraId="62A37FC2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5693262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FBEAB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Year</w:t>
      </w:r>
    </w:p>
    <w:p w14:paraId="70C8F54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year</w:t>
      </w:r>
    </w:p>
    <w:p w14:paraId="68776F1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Period</w:t>
      </w:r>
    </w:p>
    <w:p w14:paraId="48ED1F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Choose period</w:t>
      </w:r>
    </w:p>
    <w:p w14:paraId="4BDEEF3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Group/Code</w:t>
      </w:r>
    </w:p>
    <w:p w14:paraId="428B9F7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Group – Show GL Group summary</w:t>
      </w:r>
    </w:p>
    <w:p w14:paraId="01708E1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Code – show GL code details</w:t>
      </w:r>
    </w:p>
    <w:p w14:paraId="5606D7C0" w14:textId="77777777" w:rsidR="00170FE8" w:rsidRDefault="00170FE8" w:rsidP="004F6BE5"/>
    <w:p w14:paraId="5F8FB5B8" w14:textId="77777777" w:rsidR="00170FE8" w:rsidRDefault="00170FE8" w:rsidP="004F6BE5"/>
    <w:p w14:paraId="273B3866" w14:textId="77777777" w:rsidR="00170FE8" w:rsidRDefault="00170FE8" w:rsidP="004F6BE5"/>
    <w:p w14:paraId="25EF71C1" w14:textId="77777777" w:rsidR="00170FE8" w:rsidRDefault="00170FE8" w:rsidP="004F6BE5"/>
    <w:p w14:paraId="6DEBC4A3" w14:textId="77777777" w:rsidR="00170FE8" w:rsidRDefault="00A42497" w:rsidP="004F6BE5">
      <w:r>
        <w:t>Final Report</w:t>
      </w:r>
    </w:p>
    <w:p w14:paraId="08E3A50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2F236E64" wp14:editId="7D4EC665">
            <wp:extent cx="6645910" cy="1893570"/>
            <wp:effectExtent l="19050" t="19050" r="2159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03E516A" w14:textId="77777777" w:rsidR="00BA7CB5" w:rsidDel="009004E7" w:rsidRDefault="00BA7CB5" w:rsidP="00BA7CB5">
      <w:pPr>
        <w:pStyle w:val="Heading2"/>
        <w:rPr>
          <w:moveFrom w:id="368" w:author="Chris Johnson" w:date="2016-03-18T16:56:00Z"/>
        </w:rPr>
      </w:pPr>
      <w:moveFromRangeStart w:id="369" w:author="Chris Johnson" w:date="2016-03-18T16:56:00Z" w:name="move446083497"/>
      <w:moveFrom w:id="370" w:author="Chris Johnson" w:date="2016-03-18T16:56:00Z">
        <w:r w:rsidDel="009004E7">
          <w:lastRenderedPageBreak/>
          <w:t>Currency Rates</w:t>
        </w:r>
      </w:moveFrom>
    </w:p>
    <w:tbl>
      <w:tblPr>
        <w:tblStyle w:val="GridTable3-Accent1"/>
        <w:tblW w:w="0" w:type="auto"/>
        <w:tblInd w:w="10" w:type="dxa"/>
        <w:tblLook w:val="04A0" w:firstRow="1" w:lastRow="0" w:firstColumn="1" w:lastColumn="0" w:noHBand="0" w:noVBand="1"/>
        <w:tblPrChange w:id="371" w:author="Chris Johnson" w:date="2016-04-14T11:36:00Z">
          <w:tblPr>
            <w:tblStyle w:val="GridTable3-Accent1"/>
            <w:tblW w:w="0" w:type="auto"/>
            <w:tblInd w:w="5" w:type="dxa"/>
            <w:tblLook w:val="04A0" w:firstRow="1" w:lastRow="0" w:firstColumn="1" w:lastColumn="0" w:noHBand="0" w:noVBand="1"/>
          </w:tblPr>
        </w:tblPrChange>
      </w:tblPr>
      <w:tblGrid>
        <w:gridCol w:w="1555"/>
        <w:gridCol w:w="8896"/>
        <w:tblGridChange w:id="372">
          <w:tblGrid>
            <w:gridCol w:w="1555"/>
            <w:gridCol w:w="8896"/>
          </w:tblGrid>
        </w:tblGridChange>
      </w:tblGrid>
      <w:tr w:rsidR="004F6BE5" w:rsidRPr="00041215" w:rsidDel="0083579A" w14:paraId="2471D5F8" w14:textId="64289B2D" w:rsidTr="008357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del w:id="373" w:author="Chris Johnson" w:date="2016-04-14T11:36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  <w:tcPrChange w:id="374" w:author="Chris Johnson" w:date="2016-04-14T11:36:00Z">
              <w:tcPr>
                <w:tcW w:w="1555" w:type="dxa"/>
              </w:tcPr>
            </w:tcPrChange>
          </w:tcPr>
          <w:p w14:paraId="11C60383" w14:textId="694A2B21" w:rsidR="004F6BE5" w:rsidRPr="00041215" w:rsidDel="0083579A" w:rsidRDefault="004F6BE5" w:rsidP="00E97199">
            <w:pPr>
              <w:cnfStyle w:val="101000000100" w:firstRow="1" w:lastRow="0" w:firstColumn="1" w:lastColumn="0" w:oddVBand="0" w:evenVBand="0" w:oddHBand="0" w:evenHBand="0" w:firstRowFirstColumn="1" w:firstRowLastColumn="0" w:lastRowFirstColumn="0" w:lastRowLastColumn="0"/>
              <w:rPr>
                <w:del w:id="375" w:author="Chris Johnson" w:date="2016-04-14T11:36:00Z"/>
                <w:moveFrom w:id="376" w:author="Chris Johnson" w:date="2016-03-18T16:56:00Z"/>
                <w:i w:val="0"/>
              </w:rPr>
            </w:pPr>
            <w:moveFrom w:id="377" w:author="Chris Johnson" w:date="2016-03-18T16:56:00Z">
              <w:del w:id="378" w:author="Chris Johnson" w:date="2016-04-14T11:36:00Z">
                <w:r w:rsidDel="0083579A">
                  <w:rPr>
                    <w:i w:val="0"/>
                  </w:rPr>
                  <w:delText>Description</w:delText>
                </w:r>
              </w:del>
            </w:moveFrom>
          </w:p>
        </w:tc>
        <w:tc>
          <w:tcPr>
            <w:tcW w:w="8896" w:type="dxa"/>
            <w:tcPrChange w:id="379" w:author="Chris Johnson" w:date="2016-04-14T11:36:00Z">
              <w:tcPr>
                <w:tcW w:w="8901" w:type="dxa"/>
              </w:tcPr>
            </w:tcPrChange>
          </w:tcPr>
          <w:p w14:paraId="74816E50" w14:textId="189D4339" w:rsidR="004F6BE5" w:rsidRPr="00041215" w:rsidDel="0083579A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380" w:author="Chris Johnson" w:date="2016-04-14T11:36:00Z"/>
                <w:moveFrom w:id="381" w:author="Chris Johnson" w:date="2016-03-18T16:56:00Z"/>
              </w:rPr>
            </w:pPr>
            <w:moveFrom w:id="382" w:author="Chris Johnson" w:date="2016-03-18T16:56:00Z">
              <w:del w:id="383" w:author="Chris Johnson" w:date="2016-04-14T11:36:00Z">
                <w:r w:rsidDel="0083579A">
                  <w:delText>Details of historic currency rates</w:delText>
                </w:r>
              </w:del>
            </w:moveFrom>
          </w:p>
        </w:tc>
      </w:tr>
      <w:tr w:rsidR="004F6BE5" w:rsidRPr="00041215" w:rsidDel="0083579A" w14:paraId="39F19CA6" w14:textId="58E6D657" w:rsidTr="00835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384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PrChange w:id="385" w:author="Chris Johnson" w:date="2016-04-14T11:36:00Z">
              <w:tcPr>
                <w:tcW w:w="1555" w:type="dxa"/>
              </w:tcPr>
            </w:tcPrChange>
          </w:tcPr>
          <w:p w14:paraId="3E2A5BF1" w14:textId="311AEDBE" w:rsidR="004F6BE5" w:rsidRPr="00041215" w:rsidDel="0083579A" w:rsidRDefault="004F6BE5" w:rsidP="00E97199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del w:id="386" w:author="Chris Johnson" w:date="2016-04-14T11:36:00Z"/>
                <w:moveFrom w:id="387" w:author="Chris Johnson" w:date="2016-03-18T16:56:00Z"/>
                <w:i w:val="0"/>
              </w:rPr>
            </w:pPr>
            <w:moveFrom w:id="388" w:author="Chris Johnson" w:date="2016-03-18T16:56:00Z">
              <w:del w:id="389" w:author="Chris Johnson" w:date="2016-04-14T11:36:00Z">
                <w:r w:rsidRPr="00041215" w:rsidDel="0083579A">
                  <w:rPr>
                    <w:i w:val="0"/>
                  </w:rPr>
                  <w:delText>Requested by</w:delText>
                </w:r>
              </w:del>
            </w:moveFrom>
          </w:p>
        </w:tc>
        <w:tc>
          <w:tcPr>
            <w:tcW w:w="8896" w:type="dxa"/>
            <w:tcPrChange w:id="390" w:author="Chris Johnson" w:date="2016-04-14T11:36:00Z">
              <w:tcPr>
                <w:tcW w:w="8901" w:type="dxa"/>
              </w:tcPr>
            </w:tcPrChange>
          </w:tcPr>
          <w:p w14:paraId="7A160603" w14:textId="59637E08" w:rsidR="004F6BE5" w:rsidRPr="00041215" w:rsidDel="0083579A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391" w:author="Chris Johnson" w:date="2016-04-14T11:36:00Z"/>
                <w:moveFrom w:id="392" w:author="Chris Johnson" w:date="2016-03-18T16:56:00Z"/>
              </w:rPr>
            </w:pPr>
            <w:moveFrom w:id="393" w:author="Chris Johnson" w:date="2016-03-18T16:56:00Z">
              <w:del w:id="394" w:author="Chris Johnson" w:date="2016-04-14T11:36:00Z">
                <w:r w:rsidDel="0083579A">
                  <w:delText>N/A</w:delText>
                </w:r>
              </w:del>
            </w:moveFrom>
          </w:p>
        </w:tc>
      </w:tr>
      <w:tr w:rsidR="004F6BE5" w:rsidRPr="00041215" w:rsidDel="0083579A" w14:paraId="5483F762" w14:textId="7DCFDF56" w:rsidTr="0083579A">
        <w:trPr>
          <w:del w:id="395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PrChange w:id="396" w:author="Chris Johnson" w:date="2016-04-14T11:36:00Z">
              <w:tcPr>
                <w:tcW w:w="1555" w:type="dxa"/>
              </w:tcPr>
            </w:tcPrChange>
          </w:tcPr>
          <w:p w14:paraId="05135404" w14:textId="315BE297" w:rsidR="004F6BE5" w:rsidRPr="00041215" w:rsidDel="0083579A" w:rsidRDefault="004F6BE5" w:rsidP="00E97199">
            <w:pPr>
              <w:rPr>
                <w:del w:id="397" w:author="Chris Johnson" w:date="2016-04-14T11:36:00Z"/>
                <w:moveFrom w:id="398" w:author="Chris Johnson" w:date="2016-03-18T16:56:00Z"/>
                <w:i w:val="0"/>
              </w:rPr>
            </w:pPr>
            <w:moveFrom w:id="399" w:author="Chris Johnson" w:date="2016-03-18T16:56:00Z">
              <w:del w:id="400" w:author="Chris Johnson" w:date="2016-04-14T11:36:00Z">
                <w:r w:rsidDel="0083579A">
                  <w:rPr>
                    <w:i w:val="0"/>
                  </w:rPr>
                  <w:delText>Delivered Date</w:delText>
                </w:r>
              </w:del>
            </w:moveFrom>
          </w:p>
        </w:tc>
        <w:tc>
          <w:tcPr>
            <w:tcW w:w="8896" w:type="dxa"/>
            <w:tcPrChange w:id="401" w:author="Chris Johnson" w:date="2016-04-14T11:36:00Z">
              <w:tcPr>
                <w:tcW w:w="8901" w:type="dxa"/>
              </w:tcPr>
            </w:tcPrChange>
          </w:tcPr>
          <w:p w14:paraId="518ACA69" w14:textId="71199757" w:rsidR="004F6BE5" w:rsidRPr="00041215" w:rsidDel="0083579A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02" w:author="Chris Johnson" w:date="2016-04-14T11:36:00Z"/>
                <w:moveFrom w:id="403" w:author="Chris Johnson" w:date="2016-03-18T16:56:00Z"/>
              </w:rPr>
            </w:pPr>
            <w:moveFrom w:id="404" w:author="Chris Johnson" w:date="2016-03-18T16:56:00Z">
              <w:del w:id="405" w:author="Chris Johnson" w:date="2016-04-14T11:36:00Z">
                <w:r w:rsidDel="0083579A">
                  <w:delText>N/A</w:delText>
                </w:r>
              </w:del>
            </w:moveFrom>
          </w:p>
        </w:tc>
      </w:tr>
      <w:tr w:rsidR="004F6BE5" w:rsidRPr="00041215" w:rsidDel="0083579A" w14:paraId="30CF71E7" w14:textId="01F1B77E" w:rsidTr="008357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406" w:author="Chris Johnson" w:date="2016-04-14T11:3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PrChange w:id="407" w:author="Chris Johnson" w:date="2016-04-14T11:36:00Z">
              <w:tcPr>
                <w:tcW w:w="1555" w:type="dxa"/>
              </w:tcPr>
            </w:tcPrChange>
          </w:tcPr>
          <w:p w14:paraId="65B65140" w14:textId="695E9432" w:rsidR="004F6BE5" w:rsidRPr="00041215" w:rsidDel="0083579A" w:rsidRDefault="004F6BE5" w:rsidP="00E97199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del w:id="408" w:author="Chris Johnson" w:date="2016-04-14T11:36:00Z"/>
                <w:moveFrom w:id="409" w:author="Chris Johnson" w:date="2016-03-18T16:56:00Z"/>
                <w:i w:val="0"/>
              </w:rPr>
            </w:pPr>
            <w:moveFrom w:id="410" w:author="Chris Johnson" w:date="2016-03-18T16:56:00Z">
              <w:del w:id="411" w:author="Chris Johnson" w:date="2016-04-14T11:36:00Z">
                <w:r w:rsidDel="0083579A">
                  <w:rPr>
                    <w:i w:val="0"/>
                  </w:rPr>
                  <w:delText>Used by</w:delText>
                </w:r>
              </w:del>
            </w:moveFrom>
          </w:p>
        </w:tc>
        <w:tc>
          <w:tcPr>
            <w:tcW w:w="8896" w:type="dxa"/>
            <w:tcPrChange w:id="412" w:author="Chris Johnson" w:date="2016-04-14T11:36:00Z">
              <w:tcPr>
                <w:tcW w:w="8901" w:type="dxa"/>
              </w:tcPr>
            </w:tcPrChange>
          </w:tcPr>
          <w:p w14:paraId="1E57FE9C" w14:textId="767F050D" w:rsidR="004F6BE5" w:rsidRPr="00041215" w:rsidDel="0083579A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413" w:author="Chris Johnson" w:date="2016-04-14T11:36:00Z"/>
                <w:moveFrom w:id="414" w:author="Chris Johnson" w:date="2016-03-18T16:56:00Z"/>
              </w:rPr>
            </w:pPr>
            <w:moveFrom w:id="415" w:author="Chris Johnson" w:date="2016-03-18T16:56:00Z">
              <w:del w:id="416" w:author="Chris Johnson" w:date="2016-04-14T11:36:00Z">
                <w:r w:rsidDel="0083579A">
                  <w:delText>N/A</w:delText>
                </w:r>
              </w:del>
            </w:moveFrom>
          </w:p>
        </w:tc>
      </w:tr>
    </w:tbl>
    <w:p w14:paraId="21516C7C" w14:textId="31190250" w:rsidR="004F6BE5" w:rsidDel="0083579A" w:rsidRDefault="004F6BE5" w:rsidP="004F6BE5">
      <w:pPr>
        <w:rPr>
          <w:del w:id="417" w:author="Chris Johnson" w:date="2016-04-14T11:36:00Z"/>
          <w:moveFrom w:id="418" w:author="Chris Johnson" w:date="2016-03-18T16:56:00Z"/>
        </w:rPr>
      </w:pPr>
    </w:p>
    <w:p w14:paraId="4BBB820D" w14:textId="412775B2" w:rsidR="004F6BE5" w:rsidDel="0083579A" w:rsidRDefault="00C36C1B" w:rsidP="004F6BE5">
      <w:pPr>
        <w:rPr>
          <w:del w:id="419" w:author="Chris Johnson" w:date="2016-04-14T11:36:00Z"/>
          <w:moveFrom w:id="420" w:author="Chris Johnson" w:date="2016-03-18T16:56:00Z"/>
        </w:rPr>
      </w:pPr>
      <w:moveFrom w:id="421" w:author="Chris Johnson" w:date="2016-03-18T16:56:00Z">
        <w:del w:id="422" w:author="Chris Johnson" w:date="2016-04-14T11:36:00Z">
          <w:r w:rsidDel="0083579A">
            <w:rPr>
              <w:noProof/>
              <w:lang w:eastAsia="en-GB"/>
            </w:rPr>
            <w:drawing>
              <wp:anchor distT="0" distB="0" distL="114300" distR="114300" simplePos="0" relativeHeight="251670528" behindDoc="0" locked="0" layoutInCell="1" allowOverlap="1" wp14:anchorId="521E0940" wp14:editId="6555C021">
                <wp:simplePos x="0" y="0"/>
                <wp:positionH relativeFrom="margin">
                  <wp:align>right</wp:align>
                </wp:positionH>
                <wp:positionV relativeFrom="paragraph">
                  <wp:posOffset>23590</wp:posOffset>
                </wp:positionV>
                <wp:extent cx="3895238" cy="1990476"/>
                <wp:effectExtent l="19050" t="19050" r="10160" b="10160"/>
                <wp:wrapSquare wrapText="bothSides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95238" cy="199047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F6BE5" w:rsidDel="0083579A">
            <w:delText>Parameters</w:delText>
          </w:r>
        </w:del>
      </w:moveFrom>
    </w:p>
    <w:p w14:paraId="7378FE9E" w14:textId="6C709DE0" w:rsidR="00750D08" w:rsidDel="0083579A" w:rsidRDefault="00750D08" w:rsidP="00750D08">
      <w:pPr>
        <w:rPr>
          <w:del w:id="423" w:author="Chris Johnson" w:date="2016-04-14T11:36:00Z"/>
          <w:moveFrom w:id="424" w:author="Chris Johnson" w:date="2016-03-18T16:56:00Z"/>
        </w:rPr>
      </w:pPr>
      <w:moveFrom w:id="425" w:author="Chris Johnson" w:date="2016-03-18T16:56:00Z">
        <w:del w:id="426" w:author="Chris Johnson" w:date="2016-04-14T11:36:00Z">
          <w:r w:rsidDel="0083579A">
            <w:delText>These are filters picked before running the report</w:delText>
          </w:r>
        </w:del>
      </w:moveFrom>
    </w:p>
    <w:p w14:paraId="03CCE1B2" w14:textId="4DF3C804" w:rsidR="00170FE8" w:rsidDel="0083579A" w:rsidRDefault="00A42497" w:rsidP="004F6BE5">
      <w:pPr>
        <w:pStyle w:val="ListParagraph"/>
        <w:numPr>
          <w:ilvl w:val="0"/>
          <w:numId w:val="1"/>
        </w:numPr>
        <w:rPr>
          <w:del w:id="427" w:author="Chris Johnson" w:date="2016-04-14T11:36:00Z"/>
          <w:moveFrom w:id="428" w:author="Chris Johnson" w:date="2016-03-18T16:56:00Z"/>
        </w:rPr>
      </w:pPr>
      <w:moveFrom w:id="429" w:author="Chris Johnson" w:date="2016-03-18T16:56:00Z">
        <w:del w:id="430" w:author="Chris Johnson" w:date="2016-04-14T11:36:00Z">
          <w:r w:rsidDel="0083579A">
            <w:delText>Currency</w:delText>
          </w:r>
        </w:del>
      </w:moveFrom>
    </w:p>
    <w:p w14:paraId="65FB2B86" w14:textId="5450C719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431" w:author="Chris Johnson" w:date="2016-04-14T11:36:00Z"/>
          <w:moveFrom w:id="432" w:author="Chris Johnson" w:date="2016-03-18T16:56:00Z"/>
        </w:rPr>
      </w:pPr>
      <w:moveFrom w:id="433" w:author="Chris Johnson" w:date="2016-03-18T16:56:00Z">
        <w:del w:id="434" w:author="Chris Johnson" w:date="2016-04-14T11:36:00Z">
          <w:r w:rsidDel="0083579A">
            <w:delText>Choose currency to review</w:delText>
          </w:r>
        </w:del>
      </w:moveFrom>
    </w:p>
    <w:p w14:paraId="6FC1A6EB" w14:textId="39A81DAB" w:rsidR="00A42497" w:rsidDel="0083579A" w:rsidRDefault="00A42497" w:rsidP="00A42497">
      <w:pPr>
        <w:pStyle w:val="ListParagraph"/>
        <w:numPr>
          <w:ilvl w:val="0"/>
          <w:numId w:val="1"/>
        </w:numPr>
        <w:rPr>
          <w:del w:id="435" w:author="Chris Johnson" w:date="2016-04-14T11:36:00Z"/>
          <w:moveFrom w:id="436" w:author="Chris Johnson" w:date="2016-03-18T16:56:00Z"/>
        </w:rPr>
      </w:pPr>
      <w:moveFrom w:id="437" w:author="Chris Johnson" w:date="2016-03-18T16:56:00Z">
        <w:del w:id="438" w:author="Chris Johnson" w:date="2016-04-14T11:36:00Z">
          <w:r w:rsidDel="0083579A">
            <w:delText>DivMul</w:delText>
          </w:r>
        </w:del>
      </w:moveFrom>
    </w:p>
    <w:p w14:paraId="732D6D25" w14:textId="3466BF15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439" w:author="Chris Johnson" w:date="2016-04-14T11:36:00Z"/>
          <w:moveFrom w:id="440" w:author="Chris Johnson" w:date="2016-03-18T16:56:00Z"/>
        </w:rPr>
      </w:pPr>
      <w:moveFrom w:id="441" w:author="Chris Johnson" w:date="2016-03-18T16:56:00Z">
        <w:del w:id="442" w:author="Chris Johnson" w:date="2016-04-14T11:36:00Z">
          <w:r w:rsidDel="0083579A">
            <w:delText>Division – show currency rates as a rate to divide figures by</w:delText>
          </w:r>
        </w:del>
      </w:moveFrom>
    </w:p>
    <w:p w14:paraId="30C11450" w14:textId="1B98B723" w:rsidR="00A42497" w:rsidDel="0083579A" w:rsidRDefault="00A42497" w:rsidP="00A42497">
      <w:pPr>
        <w:pStyle w:val="ListParagraph"/>
        <w:numPr>
          <w:ilvl w:val="1"/>
          <w:numId w:val="1"/>
        </w:numPr>
        <w:rPr>
          <w:del w:id="443" w:author="Chris Johnson" w:date="2016-04-14T11:36:00Z"/>
          <w:moveFrom w:id="444" w:author="Chris Johnson" w:date="2016-03-18T16:56:00Z"/>
        </w:rPr>
      </w:pPr>
      <w:moveFrom w:id="445" w:author="Chris Johnson" w:date="2016-03-18T16:56:00Z">
        <w:del w:id="446" w:author="Chris Johnson" w:date="2016-04-14T11:36:00Z">
          <w:r w:rsidDel="0083579A">
            <w:delText>Muliply – show currency rates as a rate to divide figures by</w:delText>
          </w:r>
        </w:del>
      </w:moveFrom>
    </w:p>
    <w:p w14:paraId="7A34FBE1" w14:textId="4CB668B2" w:rsidR="00A42497" w:rsidDel="0083579A" w:rsidRDefault="00A42497" w:rsidP="00A42497">
      <w:pPr>
        <w:rPr>
          <w:del w:id="447" w:author="Chris Johnson" w:date="2016-04-14T11:36:00Z"/>
          <w:moveFrom w:id="448" w:author="Chris Johnson" w:date="2016-03-18T16:56:00Z"/>
        </w:rPr>
      </w:pPr>
    </w:p>
    <w:p w14:paraId="5DAFD721" w14:textId="53BBA3E8" w:rsidR="00A42497" w:rsidDel="0083579A" w:rsidRDefault="00A42497" w:rsidP="00A42497">
      <w:pPr>
        <w:rPr>
          <w:del w:id="449" w:author="Chris Johnson" w:date="2016-04-14T11:36:00Z"/>
          <w:moveFrom w:id="450" w:author="Chris Johnson" w:date="2016-03-18T16:56:00Z"/>
        </w:rPr>
      </w:pPr>
      <w:moveFrom w:id="451" w:author="Chris Johnson" w:date="2016-03-18T16:56:00Z">
        <w:del w:id="452" w:author="Chris Johnson" w:date="2016-04-14T11:36:00Z">
          <w:r w:rsidDel="0083579A">
            <w:delText>Final Report</w:delText>
          </w:r>
        </w:del>
      </w:moveFrom>
    </w:p>
    <w:p w14:paraId="3DDCF883" w14:textId="4FF378EA" w:rsidR="00705D08" w:rsidDel="0083579A" w:rsidRDefault="00170FE8" w:rsidP="00705D08">
      <w:pPr>
        <w:rPr>
          <w:del w:id="453" w:author="Chris Johnson" w:date="2016-04-14T11:36:00Z"/>
        </w:rPr>
      </w:pPr>
      <w:moveFrom w:id="454" w:author="Chris Johnson" w:date="2016-03-18T16:56:00Z">
        <w:del w:id="455" w:author="Chris Johnson" w:date="2016-04-14T11:36:00Z">
          <w:r w:rsidDel="0083579A">
            <w:rPr>
              <w:noProof/>
              <w:lang w:eastAsia="en-GB"/>
            </w:rPr>
            <w:drawing>
              <wp:inline distT="0" distB="0" distL="0" distR="0" wp14:anchorId="25B890B3" wp14:editId="3493ED48">
                <wp:extent cx="6645910" cy="3085465"/>
                <wp:effectExtent l="19050" t="19050" r="21590" b="19685"/>
                <wp:docPr id="58" name="Pictur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0854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369"/>
      <w:del w:id="456" w:author="Chris Johnson" w:date="2016-03-18T16:55:00Z">
        <w:r w:rsidR="00705D08" w:rsidDel="009004E7">
          <w:br w:type="page"/>
        </w:r>
      </w:del>
    </w:p>
    <w:p w14:paraId="33870358" w14:textId="7E8AC6A5" w:rsidR="0083579A" w:rsidRDefault="0083579A" w:rsidP="0083579A">
      <w:pPr>
        <w:pStyle w:val="Heading2"/>
        <w:rPr>
          <w:ins w:id="457" w:author="Chris Johnson" w:date="2016-04-14T11:28:00Z"/>
        </w:rPr>
      </w:pPr>
      <w:bookmarkStart w:id="458" w:name="_Toc448397470"/>
      <w:ins w:id="459" w:author="Chris Johnson" w:date="2016-04-14T11:29:00Z">
        <w:r>
          <w:lastRenderedPageBreak/>
          <w:t>GL Center Summary</w:t>
        </w:r>
      </w:ins>
      <w:bookmarkEnd w:id="45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83579A" w:rsidRPr="00041215" w14:paraId="7F068433" w14:textId="77777777" w:rsidTr="00DA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460" w:author="Chris Johnson" w:date="2016-04-14T11:28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D980F20" w14:textId="77777777" w:rsidR="0083579A" w:rsidRPr="00041215" w:rsidRDefault="0083579A" w:rsidP="00DA1D2B">
            <w:pPr>
              <w:rPr>
                <w:ins w:id="461" w:author="Chris Johnson" w:date="2016-04-14T11:28:00Z"/>
                <w:i w:val="0"/>
              </w:rPr>
            </w:pPr>
            <w:ins w:id="462" w:author="Chris Johnson" w:date="2016-04-14T11:28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2D891565" w14:textId="52C079A4" w:rsidR="0083579A" w:rsidRPr="00041215" w:rsidRDefault="0083579A" w:rsidP="00DA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463" w:author="Chris Johnson" w:date="2016-04-14T11:28:00Z"/>
              </w:rPr>
            </w:pPr>
            <w:ins w:id="464" w:author="Chris Johnson" w:date="2016-04-14T11:29:00Z">
              <w:r>
                <w:t xml:space="preserve">Allow </w:t>
              </w:r>
            </w:ins>
            <w:ins w:id="465" w:author="Chris Johnson" w:date="2016-04-14T11:41:00Z">
              <w:r>
                <w:t>easy querying of GL items, such as current assets and cash</w:t>
              </w:r>
            </w:ins>
          </w:p>
        </w:tc>
      </w:tr>
      <w:tr w:rsidR="0083579A" w:rsidRPr="00041215" w14:paraId="58B6AAB8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466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0AA7CB" w14:textId="77777777" w:rsidR="0083579A" w:rsidRPr="00041215" w:rsidRDefault="0083579A" w:rsidP="00DA1D2B">
            <w:pPr>
              <w:rPr>
                <w:ins w:id="467" w:author="Chris Johnson" w:date="2016-04-14T11:28:00Z"/>
                <w:i w:val="0"/>
              </w:rPr>
            </w:pPr>
            <w:ins w:id="468" w:author="Chris Johnson" w:date="2016-04-14T11:28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BD3D59D" w14:textId="0A571DEE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69" w:author="Chris Johnson" w:date="2016-04-14T11:28:00Z"/>
              </w:rPr>
            </w:pPr>
            <w:ins w:id="470" w:author="Chris Johnson" w:date="2016-04-14T11:29:00Z">
              <w:r>
                <w:t>Greg Weaver</w:t>
              </w:r>
            </w:ins>
          </w:p>
        </w:tc>
      </w:tr>
      <w:tr w:rsidR="0083579A" w:rsidRPr="00041215" w14:paraId="29B93652" w14:textId="77777777" w:rsidTr="00DA1D2B">
        <w:trPr>
          <w:ins w:id="471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2C04801" w14:textId="77777777" w:rsidR="0083579A" w:rsidRPr="00041215" w:rsidRDefault="0083579A" w:rsidP="00DA1D2B">
            <w:pPr>
              <w:rPr>
                <w:ins w:id="472" w:author="Chris Johnson" w:date="2016-04-14T11:28:00Z"/>
                <w:i w:val="0"/>
              </w:rPr>
            </w:pPr>
            <w:ins w:id="473" w:author="Chris Johnson" w:date="2016-04-14T11:28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5975588" w14:textId="77777777" w:rsidR="0083579A" w:rsidRPr="00041215" w:rsidRDefault="0083579A" w:rsidP="00DA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74" w:author="Chris Johnson" w:date="2016-04-14T11:28:00Z"/>
              </w:rPr>
            </w:pPr>
            <w:ins w:id="475" w:author="Chris Johnson" w:date="2016-04-14T11:28:00Z">
              <w:r>
                <w:t>N/A</w:t>
              </w:r>
            </w:ins>
          </w:p>
        </w:tc>
      </w:tr>
      <w:tr w:rsidR="0083579A" w:rsidRPr="00041215" w14:paraId="7C860764" w14:textId="77777777" w:rsidTr="00DA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476" w:author="Chris Johnson" w:date="2016-04-14T11:2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5C18E" w14:textId="77777777" w:rsidR="0083579A" w:rsidRPr="00041215" w:rsidRDefault="0083579A" w:rsidP="00DA1D2B">
            <w:pPr>
              <w:rPr>
                <w:ins w:id="477" w:author="Chris Johnson" w:date="2016-04-14T11:28:00Z"/>
                <w:i w:val="0"/>
              </w:rPr>
            </w:pPr>
            <w:ins w:id="478" w:author="Chris Johnson" w:date="2016-04-14T11:28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77BF2F49" w14:textId="77777777" w:rsidR="0083579A" w:rsidRPr="00041215" w:rsidRDefault="0083579A" w:rsidP="00DA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79" w:author="Chris Johnson" w:date="2016-04-14T11:28:00Z"/>
              </w:rPr>
            </w:pPr>
            <w:ins w:id="480" w:author="Chris Johnson" w:date="2016-04-14T11:28:00Z">
              <w:r>
                <w:t>N/A</w:t>
              </w:r>
            </w:ins>
          </w:p>
        </w:tc>
      </w:tr>
    </w:tbl>
    <w:p w14:paraId="3CD67B8B" w14:textId="77777777" w:rsidR="0083579A" w:rsidRDefault="0083579A" w:rsidP="0083579A">
      <w:pPr>
        <w:rPr>
          <w:ins w:id="481" w:author="Chris Johnson" w:date="2016-04-14T11:28:00Z"/>
        </w:rPr>
      </w:pPr>
    </w:p>
    <w:p w14:paraId="0B4E52D9" w14:textId="4722AAEE" w:rsidR="0083579A" w:rsidRDefault="0083579A" w:rsidP="0083579A">
      <w:pPr>
        <w:rPr>
          <w:ins w:id="482" w:author="Chris Johnson" w:date="2016-04-14T11:28:00Z"/>
        </w:rPr>
      </w:pPr>
      <w:ins w:id="483" w:author="Chris Johnson" w:date="2016-04-14T11:35:00Z">
        <w:r>
          <w:rPr>
            <w:noProof/>
            <w:lang w:eastAsia="en-GB"/>
          </w:rPr>
          <w:drawing>
            <wp:anchor distT="0" distB="0" distL="114300" distR="114300" simplePos="0" relativeHeight="251704320" behindDoc="0" locked="0" layoutInCell="1" allowOverlap="1" wp14:anchorId="66FFC4D9" wp14:editId="14EE7428">
              <wp:simplePos x="0" y="0"/>
              <wp:positionH relativeFrom="margin">
                <wp:align>right</wp:align>
              </wp:positionH>
              <wp:positionV relativeFrom="paragraph">
                <wp:posOffset>8255</wp:posOffset>
              </wp:positionV>
              <wp:extent cx="3493135" cy="3413125"/>
              <wp:effectExtent l="19050" t="19050" r="12065" b="15875"/>
              <wp:wrapSquare wrapText="bothSides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93135" cy="341312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484" w:author="Chris Johnson" w:date="2016-04-14T11:28:00Z">
        <w:r>
          <w:t>Parameters</w:t>
        </w:r>
        <w:r w:rsidRPr="009004E7">
          <w:t xml:space="preserve"> </w:t>
        </w:r>
      </w:ins>
    </w:p>
    <w:p w14:paraId="56CD1005" w14:textId="77777777" w:rsidR="0083579A" w:rsidRDefault="0083579A" w:rsidP="0083579A">
      <w:pPr>
        <w:rPr>
          <w:ins w:id="485" w:author="Chris Johnson" w:date="2016-04-14T11:28:00Z"/>
        </w:rPr>
      </w:pPr>
      <w:ins w:id="486" w:author="Chris Johnson" w:date="2016-04-14T11:28:00Z">
        <w:r>
          <w:t>These are filters picked before running the report</w:t>
        </w:r>
      </w:ins>
    </w:p>
    <w:p w14:paraId="2D33B645" w14:textId="3B014C78" w:rsidR="0083579A" w:rsidRDefault="0083579A" w:rsidP="0083579A">
      <w:pPr>
        <w:pStyle w:val="ListParagraph"/>
        <w:numPr>
          <w:ilvl w:val="0"/>
          <w:numId w:val="1"/>
        </w:numPr>
        <w:rPr>
          <w:ins w:id="487" w:author="Chris Johnson" w:date="2016-04-14T11:35:00Z"/>
        </w:rPr>
      </w:pPr>
      <w:ins w:id="488" w:author="Chris Johnson" w:date="2016-04-14T11:35:00Z">
        <w:r>
          <w:t>DetailLevel</w:t>
        </w:r>
      </w:ins>
    </w:p>
    <w:p w14:paraId="3BDF7016" w14:textId="3F666BFE" w:rsidR="0083579A" w:rsidRDefault="0083579A" w:rsidP="0083579A">
      <w:pPr>
        <w:pStyle w:val="ListParagraph"/>
        <w:numPr>
          <w:ilvl w:val="1"/>
          <w:numId w:val="1"/>
        </w:numPr>
        <w:rPr>
          <w:ins w:id="489" w:author="Chris Johnson" w:date="2016-04-14T11:35:00Z"/>
        </w:rPr>
        <w:pPrChange w:id="490" w:author="Chris Johnson" w:date="2016-04-14T11:35:00Z">
          <w:pPr>
            <w:pStyle w:val="ListParagraph"/>
            <w:numPr>
              <w:numId w:val="1"/>
            </w:numPr>
            <w:ind w:hanging="360"/>
          </w:pPr>
        </w:pPrChange>
      </w:pPr>
      <w:ins w:id="491" w:author="Chris Johnson" w:date="2016-04-14T11:35:00Z">
        <w:r>
          <w:t>Year – only show one figure for the year for each company</w:t>
        </w:r>
      </w:ins>
    </w:p>
    <w:p w14:paraId="5749BE52" w14:textId="7B0C06A1" w:rsidR="0083579A" w:rsidRDefault="0083579A" w:rsidP="0083579A">
      <w:pPr>
        <w:pStyle w:val="ListParagraph"/>
        <w:numPr>
          <w:ilvl w:val="1"/>
          <w:numId w:val="1"/>
        </w:numPr>
        <w:rPr>
          <w:ins w:id="492" w:author="Chris Johnson" w:date="2016-04-14T11:36:00Z"/>
        </w:rPr>
        <w:pPrChange w:id="493" w:author="Chris Johnson" w:date="2016-04-14T11:35:00Z">
          <w:pPr>
            <w:pStyle w:val="ListParagraph"/>
            <w:numPr>
              <w:numId w:val="1"/>
            </w:numPr>
            <w:ind w:hanging="360"/>
          </w:pPr>
        </w:pPrChange>
      </w:pPr>
      <w:ins w:id="494" w:author="Chris Johnson" w:date="2016-04-14T11:36:00Z">
        <w:r>
          <w:t>GlCode – show the summed entries for each GlCode in each company</w:t>
        </w:r>
      </w:ins>
    </w:p>
    <w:p w14:paraId="17673B96" w14:textId="068FD101" w:rsidR="0083579A" w:rsidRDefault="0083579A" w:rsidP="0083579A">
      <w:pPr>
        <w:pStyle w:val="ListParagraph"/>
        <w:numPr>
          <w:ilvl w:val="1"/>
          <w:numId w:val="1"/>
        </w:numPr>
        <w:rPr>
          <w:ins w:id="495" w:author="Chris Johnson" w:date="2016-04-14T11:37:00Z"/>
        </w:rPr>
        <w:pPrChange w:id="496" w:author="Chris Johnson" w:date="2016-04-14T11:35:00Z">
          <w:pPr>
            <w:pStyle w:val="ListParagraph"/>
            <w:numPr>
              <w:numId w:val="1"/>
            </w:numPr>
            <w:ind w:hanging="360"/>
          </w:pPr>
        </w:pPrChange>
      </w:pPr>
      <w:ins w:id="497" w:author="Chris Johnson" w:date="2016-04-14T11:37:00Z">
        <w:r>
          <w:t>Period – show the summed entries for each period, per GlCode and company</w:t>
        </w:r>
      </w:ins>
    </w:p>
    <w:p w14:paraId="5651BF58" w14:textId="7DAF62DD" w:rsidR="0083579A" w:rsidRDefault="0083579A" w:rsidP="0083579A">
      <w:pPr>
        <w:pStyle w:val="ListParagraph"/>
        <w:numPr>
          <w:ilvl w:val="1"/>
          <w:numId w:val="1"/>
        </w:numPr>
        <w:rPr>
          <w:ins w:id="498" w:author="Chris Johnson" w:date="2016-04-14T11:35:00Z"/>
        </w:rPr>
        <w:pPrChange w:id="499" w:author="Chris Johnson" w:date="2016-04-14T11:35:00Z">
          <w:pPr>
            <w:pStyle w:val="ListParagraph"/>
            <w:numPr>
              <w:numId w:val="1"/>
            </w:numPr>
            <w:ind w:hanging="360"/>
          </w:pPr>
        </w:pPrChange>
      </w:pPr>
      <w:ins w:id="500" w:author="Chris Johnson" w:date="2016-04-14T11:37:00Z">
        <w:r>
          <w:t>Journal – show the journal lines</w:t>
        </w:r>
      </w:ins>
    </w:p>
    <w:p w14:paraId="7E1870E5" w14:textId="2A89ECCC" w:rsidR="0083579A" w:rsidRDefault="0083579A" w:rsidP="0083579A">
      <w:pPr>
        <w:pStyle w:val="ListParagraph"/>
        <w:numPr>
          <w:ilvl w:val="0"/>
          <w:numId w:val="1"/>
        </w:numPr>
        <w:rPr>
          <w:ins w:id="501" w:author="Chris Johnson" w:date="2016-04-14T11:37:00Z"/>
        </w:rPr>
      </w:pPr>
      <w:ins w:id="502" w:author="Chris Johnson" w:date="2016-04-14T11:37:00Z">
        <w:r>
          <w:t>First GlCode</w:t>
        </w:r>
      </w:ins>
    </w:p>
    <w:p w14:paraId="084E0EB4" w14:textId="2D42C599" w:rsidR="0083579A" w:rsidRDefault="0083579A" w:rsidP="0083579A">
      <w:pPr>
        <w:pStyle w:val="ListParagraph"/>
        <w:numPr>
          <w:ilvl w:val="1"/>
          <w:numId w:val="1"/>
        </w:numPr>
        <w:rPr>
          <w:ins w:id="503" w:author="Chris Johnson" w:date="2016-04-14T11:37:00Z"/>
        </w:rPr>
        <w:pPrChange w:id="504" w:author="Chris Johnson" w:date="2016-04-14T11:37:00Z">
          <w:pPr>
            <w:pStyle w:val="ListParagraph"/>
            <w:numPr>
              <w:numId w:val="1"/>
            </w:numPr>
            <w:ind w:hanging="360"/>
          </w:pPr>
        </w:pPrChange>
      </w:pPr>
      <w:ins w:id="505" w:author="Chris Johnson" w:date="2016-04-14T11:37:00Z">
        <w:r>
          <w:t>Choose the start of the Gl range to query</w:t>
        </w:r>
      </w:ins>
    </w:p>
    <w:p w14:paraId="75A337D3" w14:textId="0BA21BEB" w:rsidR="0083579A" w:rsidRDefault="0083579A" w:rsidP="0083579A">
      <w:pPr>
        <w:pStyle w:val="ListParagraph"/>
        <w:numPr>
          <w:ilvl w:val="0"/>
          <w:numId w:val="1"/>
        </w:numPr>
        <w:rPr>
          <w:ins w:id="506" w:author="Chris Johnson" w:date="2016-04-14T11:38:00Z"/>
        </w:rPr>
      </w:pPr>
      <w:ins w:id="507" w:author="Chris Johnson" w:date="2016-04-14T11:37:00Z">
        <w:r>
          <w:t>Last GlCode</w:t>
        </w:r>
      </w:ins>
    </w:p>
    <w:p w14:paraId="39A75A16" w14:textId="77777777" w:rsidR="0083579A" w:rsidRDefault="0083579A" w:rsidP="0083579A">
      <w:pPr>
        <w:pStyle w:val="ListParagraph"/>
        <w:numPr>
          <w:ilvl w:val="1"/>
          <w:numId w:val="1"/>
        </w:numPr>
        <w:rPr>
          <w:ins w:id="508" w:author="Chris Johnson" w:date="2016-04-14T11:38:00Z"/>
        </w:rPr>
      </w:pPr>
      <w:ins w:id="509" w:author="Chris Johnson" w:date="2016-04-14T11:38:00Z">
        <w:r>
          <w:t>Choose the start of the Gl range to query</w:t>
        </w:r>
      </w:ins>
    </w:p>
    <w:p w14:paraId="5B573A7C" w14:textId="74C0EDC1" w:rsidR="0083579A" w:rsidRDefault="0083579A" w:rsidP="0083579A">
      <w:pPr>
        <w:pStyle w:val="ListParagraph"/>
        <w:numPr>
          <w:ilvl w:val="0"/>
          <w:numId w:val="1"/>
        </w:numPr>
        <w:rPr>
          <w:ins w:id="510" w:author="Chris Johnson" w:date="2016-04-14T11:38:00Z"/>
        </w:rPr>
      </w:pPr>
      <w:ins w:id="511" w:author="Chris Johnson" w:date="2016-04-14T11:38:00Z">
        <w:r>
          <w:t>Enter Year</w:t>
        </w:r>
      </w:ins>
    </w:p>
    <w:p w14:paraId="286DF176" w14:textId="6A49F3E3" w:rsidR="0083579A" w:rsidRDefault="0083579A" w:rsidP="0083579A">
      <w:pPr>
        <w:pStyle w:val="ListParagraph"/>
        <w:numPr>
          <w:ilvl w:val="1"/>
          <w:numId w:val="1"/>
        </w:numPr>
        <w:rPr>
          <w:ins w:id="512" w:author="Chris Johnson" w:date="2016-04-14T11:38:00Z"/>
        </w:rPr>
        <w:pPrChange w:id="513" w:author="Chris Johnson" w:date="2016-04-14T11:38:00Z">
          <w:pPr>
            <w:pStyle w:val="ListParagraph"/>
            <w:numPr>
              <w:numId w:val="1"/>
            </w:numPr>
            <w:ind w:hanging="360"/>
          </w:pPr>
        </w:pPrChange>
      </w:pPr>
      <w:ins w:id="514" w:author="Chris Johnson" w:date="2016-04-14T11:38:00Z">
        <w:r>
          <w:t>Choose year to query</w:t>
        </w:r>
      </w:ins>
    </w:p>
    <w:p w14:paraId="321E4560" w14:textId="6D6C3754" w:rsidR="0083579A" w:rsidRDefault="0083579A" w:rsidP="0083579A">
      <w:pPr>
        <w:pStyle w:val="ListParagraph"/>
        <w:numPr>
          <w:ilvl w:val="0"/>
          <w:numId w:val="1"/>
        </w:numPr>
        <w:rPr>
          <w:ins w:id="515" w:author="Chris Johnson" w:date="2016-04-14T11:38:00Z"/>
        </w:rPr>
      </w:pPr>
      <w:ins w:id="516" w:author="Chris Johnson" w:date="2016-04-14T11:38:00Z">
        <w:r>
          <w:t>Enter Period</w:t>
        </w:r>
      </w:ins>
    </w:p>
    <w:p w14:paraId="6B937578" w14:textId="2BF3864E" w:rsidR="0083579A" w:rsidRDefault="0083579A" w:rsidP="0083579A">
      <w:pPr>
        <w:pStyle w:val="ListParagraph"/>
        <w:numPr>
          <w:ilvl w:val="1"/>
          <w:numId w:val="1"/>
        </w:numPr>
        <w:rPr>
          <w:ins w:id="517" w:author="Chris Johnson" w:date="2016-04-14T11:38:00Z"/>
        </w:rPr>
        <w:pPrChange w:id="518" w:author="Chris Johnson" w:date="2016-04-14T11:38:00Z">
          <w:pPr>
            <w:pStyle w:val="ListParagraph"/>
            <w:numPr>
              <w:numId w:val="1"/>
            </w:numPr>
            <w:ind w:hanging="360"/>
          </w:pPr>
        </w:pPrChange>
      </w:pPr>
      <w:ins w:id="519" w:author="Chris Johnson" w:date="2016-04-14T11:38:00Z">
        <w:r>
          <w:t>Choose periods to query (for Q1, add 0, 1, 2, 3</w:t>
        </w:r>
      </w:ins>
    </w:p>
    <w:p w14:paraId="13EC6AB5" w14:textId="4F6E73A4" w:rsidR="0083579A" w:rsidRDefault="0083579A" w:rsidP="0083579A">
      <w:pPr>
        <w:pStyle w:val="ListParagraph"/>
        <w:numPr>
          <w:ilvl w:val="0"/>
          <w:numId w:val="1"/>
        </w:numPr>
        <w:rPr>
          <w:ins w:id="520" w:author="Chris Johnson" w:date="2016-04-14T11:28:00Z"/>
        </w:rPr>
      </w:pPr>
      <w:ins w:id="521" w:author="Chris Johnson" w:date="2016-04-14T11:28:00Z">
        <w:r>
          <w:t>Company</w:t>
        </w:r>
      </w:ins>
    </w:p>
    <w:p w14:paraId="6FC661E4" w14:textId="0CCF086C" w:rsidR="0083579A" w:rsidRDefault="0083579A" w:rsidP="0083579A">
      <w:pPr>
        <w:pStyle w:val="ListParagraph"/>
        <w:numPr>
          <w:ilvl w:val="1"/>
          <w:numId w:val="1"/>
        </w:numPr>
        <w:rPr>
          <w:ins w:id="522" w:author="Chris Johnson" w:date="2016-04-14T11:28:00Z"/>
        </w:rPr>
      </w:pPr>
      <w:ins w:id="523" w:author="Chris Johnson" w:date="2016-04-14T11:28:00Z">
        <w:r>
          <w:t>The Syspro company ID to run against (PBL = 10)</w:t>
        </w:r>
      </w:ins>
      <w:ins w:id="524" w:author="Chris Johnson" w:date="2016-04-14T11:39:00Z">
        <w:r>
          <w:t xml:space="preserve"> </w:t>
        </w:r>
      </w:ins>
      <w:ins w:id="525" w:author="Chris Johnson" w:date="2016-04-14T11:40:00Z">
        <w:r>
          <w:t>–</w:t>
        </w:r>
      </w:ins>
      <w:ins w:id="526" w:author="Chris Johnson" w:date="2016-04-14T11:39:00Z">
        <w:r>
          <w:t xml:space="preserve"> if </w:t>
        </w:r>
      </w:ins>
      <w:ins w:id="527" w:author="Chris Johnson" w:date="2016-04-14T11:40:00Z">
        <w:r>
          <w:t>no company is selected then all companies will be shown</w:t>
        </w:r>
      </w:ins>
    </w:p>
    <w:p w14:paraId="1FC1CB29" w14:textId="77777777" w:rsidR="0083579A" w:rsidRDefault="0083579A" w:rsidP="0083579A">
      <w:pPr>
        <w:rPr>
          <w:ins w:id="528" w:author="Chris Johnson" w:date="2016-04-14T11:28:00Z"/>
        </w:rPr>
      </w:pPr>
    </w:p>
    <w:p w14:paraId="689B9A84" w14:textId="77777777" w:rsidR="0083579A" w:rsidRDefault="0083579A" w:rsidP="0083579A">
      <w:pPr>
        <w:rPr>
          <w:ins w:id="529" w:author="Chris Johnson" w:date="2016-04-14T11:28:00Z"/>
        </w:rPr>
      </w:pPr>
      <w:ins w:id="530" w:author="Chris Johnson" w:date="2016-04-14T11:28:00Z">
        <w:r>
          <w:t>Final Report</w:t>
        </w:r>
      </w:ins>
    </w:p>
    <w:p w14:paraId="3483A3C1" w14:textId="1099D54B" w:rsidR="0083579A" w:rsidRDefault="0083579A" w:rsidP="0083579A">
      <w:pPr>
        <w:rPr>
          <w:ins w:id="531" w:author="Chris Johnson" w:date="2016-04-14T11:29:00Z"/>
        </w:rPr>
      </w:pPr>
      <w:ins w:id="532" w:author="Chris Johnson" w:date="2016-04-14T11:41:00Z">
        <w:r>
          <w:rPr>
            <w:noProof/>
            <w:lang w:eastAsia="en-GB"/>
          </w:rPr>
          <w:drawing>
            <wp:inline distT="0" distB="0" distL="0" distR="0" wp14:anchorId="78986905" wp14:editId="0F61D56D">
              <wp:extent cx="6645910" cy="1828800"/>
              <wp:effectExtent l="19050" t="19050" r="21590" b="19050"/>
              <wp:docPr id="85" name="Picture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82880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9D40759" w14:textId="77777777" w:rsidR="0083579A" w:rsidRDefault="0083579A">
      <w:pPr>
        <w:rPr>
          <w:ins w:id="533" w:author="Chris Johnson" w:date="2016-04-14T11:29:00Z"/>
        </w:rPr>
      </w:pPr>
      <w:ins w:id="534" w:author="Chris Johnson" w:date="2016-04-14T11:29:00Z">
        <w:r>
          <w:br w:type="page"/>
        </w:r>
      </w:ins>
    </w:p>
    <w:p w14:paraId="6136862A" w14:textId="77777777" w:rsidR="009004E7" w:rsidRDefault="009004E7" w:rsidP="009004E7">
      <w:pPr>
        <w:pStyle w:val="Heading2"/>
        <w:rPr>
          <w:ins w:id="535" w:author="Chris Johnson" w:date="2016-03-18T16:50:00Z"/>
        </w:rPr>
      </w:pPr>
      <w:bookmarkStart w:id="536" w:name="_Toc448397471"/>
      <w:ins w:id="537" w:author="Chris Johnson" w:date="2016-03-18T16:51:00Z">
        <w:r>
          <w:lastRenderedPageBreak/>
          <w:t>General Ledger Journal Entries</w:t>
        </w:r>
      </w:ins>
      <w:bookmarkEnd w:id="53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9004E7" w:rsidRPr="00041215" w14:paraId="435298DC" w14:textId="77777777" w:rsidTr="004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538" w:author="Chris Johnson" w:date="2016-03-18T16:50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3C5EB87" w14:textId="77777777" w:rsidR="009004E7" w:rsidRPr="00041215" w:rsidRDefault="009004E7" w:rsidP="00412991">
            <w:pPr>
              <w:rPr>
                <w:ins w:id="539" w:author="Chris Johnson" w:date="2016-03-18T16:50:00Z"/>
                <w:i w:val="0"/>
              </w:rPr>
            </w:pPr>
            <w:ins w:id="540" w:author="Chris Johnson" w:date="2016-03-18T16:50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5AE94D98" w14:textId="77777777" w:rsidR="009004E7" w:rsidRPr="00041215" w:rsidRDefault="009004E7" w:rsidP="009004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541" w:author="Chris Johnson" w:date="2016-03-18T16:50:00Z"/>
              </w:rPr>
            </w:pPr>
            <w:ins w:id="542" w:author="Chris Johnson" w:date="2016-03-18T16:50:00Z">
              <w:r>
                <w:t xml:space="preserve">Details of </w:t>
              </w:r>
            </w:ins>
            <w:ins w:id="543" w:author="Chris Johnson" w:date="2016-03-18T16:55:00Z">
              <w:r>
                <w:t>journal entries that can be exported to excel for further queries</w:t>
              </w:r>
            </w:ins>
          </w:p>
        </w:tc>
      </w:tr>
      <w:tr w:rsidR="009004E7" w:rsidRPr="00041215" w14:paraId="28BDF2A7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544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2BF0531" w14:textId="77777777" w:rsidR="009004E7" w:rsidRPr="00041215" w:rsidRDefault="009004E7" w:rsidP="00412991">
            <w:pPr>
              <w:rPr>
                <w:ins w:id="545" w:author="Chris Johnson" w:date="2016-03-18T16:50:00Z"/>
                <w:i w:val="0"/>
              </w:rPr>
            </w:pPr>
            <w:ins w:id="546" w:author="Chris Johnson" w:date="2016-03-18T16:50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0536F76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47" w:author="Chris Johnson" w:date="2016-03-18T16:50:00Z"/>
              </w:rPr>
            </w:pPr>
            <w:ins w:id="548" w:author="Chris Johnson" w:date="2016-03-18T16:52:00Z">
              <w:r>
                <w:t>Bianca Vasquez</w:t>
              </w:r>
            </w:ins>
          </w:p>
        </w:tc>
      </w:tr>
      <w:tr w:rsidR="009004E7" w:rsidRPr="00041215" w14:paraId="288F413E" w14:textId="77777777" w:rsidTr="00412991">
        <w:trPr>
          <w:ins w:id="549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12A80B" w14:textId="77777777" w:rsidR="009004E7" w:rsidRPr="00041215" w:rsidRDefault="009004E7" w:rsidP="00412991">
            <w:pPr>
              <w:rPr>
                <w:ins w:id="550" w:author="Chris Johnson" w:date="2016-03-18T16:50:00Z"/>
                <w:i w:val="0"/>
              </w:rPr>
            </w:pPr>
            <w:ins w:id="551" w:author="Chris Johnson" w:date="2016-03-18T16:50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58C56A63" w14:textId="77777777" w:rsidR="009004E7" w:rsidRPr="00041215" w:rsidRDefault="009004E7" w:rsidP="004129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52" w:author="Chris Johnson" w:date="2016-03-18T16:50:00Z"/>
              </w:rPr>
            </w:pPr>
            <w:ins w:id="553" w:author="Chris Johnson" w:date="2016-03-18T16:50:00Z">
              <w:r>
                <w:t>N/A</w:t>
              </w:r>
            </w:ins>
          </w:p>
        </w:tc>
      </w:tr>
      <w:tr w:rsidR="009004E7" w:rsidRPr="00041215" w14:paraId="5C14AE64" w14:textId="77777777" w:rsidTr="004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554" w:author="Chris Johnson" w:date="2016-03-18T16:5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AC6A2DF" w14:textId="77777777" w:rsidR="009004E7" w:rsidRPr="00041215" w:rsidRDefault="009004E7" w:rsidP="00412991">
            <w:pPr>
              <w:rPr>
                <w:ins w:id="555" w:author="Chris Johnson" w:date="2016-03-18T16:50:00Z"/>
                <w:i w:val="0"/>
              </w:rPr>
            </w:pPr>
            <w:ins w:id="556" w:author="Chris Johnson" w:date="2016-03-18T16:50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5162F318" w14:textId="77777777" w:rsidR="009004E7" w:rsidRPr="00041215" w:rsidRDefault="009004E7" w:rsidP="004129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57" w:author="Chris Johnson" w:date="2016-03-18T16:50:00Z"/>
              </w:rPr>
            </w:pPr>
            <w:ins w:id="558" w:author="Chris Johnson" w:date="2016-03-18T16:50:00Z">
              <w:r>
                <w:t>N/A</w:t>
              </w:r>
            </w:ins>
          </w:p>
        </w:tc>
      </w:tr>
    </w:tbl>
    <w:p w14:paraId="207327E5" w14:textId="77777777" w:rsidR="009004E7" w:rsidRDefault="009004E7" w:rsidP="009004E7">
      <w:pPr>
        <w:rPr>
          <w:ins w:id="559" w:author="Chris Johnson" w:date="2016-03-18T16:50:00Z"/>
        </w:rPr>
      </w:pPr>
    </w:p>
    <w:p w14:paraId="7CCE2F70" w14:textId="77777777" w:rsidR="009004E7" w:rsidRDefault="009004E7" w:rsidP="009004E7">
      <w:pPr>
        <w:rPr>
          <w:ins w:id="560" w:author="Chris Johnson" w:date="2016-03-18T16:50:00Z"/>
        </w:rPr>
      </w:pPr>
      <w:ins w:id="561" w:author="Chris Johnson" w:date="2016-03-18T16:52:00Z">
        <w:r>
          <w:rPr>
            <w:noProof/>
            <w:lang w:eastAsia="en-GB"/>
          </w:rPr>
          <w:drawing>
            <wp:anchor distT="0" distB="0" distL="114300" distR="114300" simplePos="0" relativeHeight="251697152" behindDoc="0" locked="0" layoutInCell="1" allowOverlap="1" wp14:anchorId="2A02BD39" wp14:editId="4621F3EC">
              <wp:simplePos x="0" y="0"/>
              <wp:positionH relativeFrom="margin">
                <wp:align>right</wp:align>
              </wp:positionH>
              <wp:positionV relativeFrom="paragraph">
                <wp:posOffset>6350</wp:posOffset>
              </wp:positionV>
              <wp:extent cx="4058285" cy="3058160"/>
              <wp:effectExtent l="0" t="0" r="0" b="8890"/>
              <wp:wrapSquare wrapText="bothSides"/>
              <wp:docPr id="76" name="Picture 76" descr="C:\Users\cjohnson\AppData\Local\Temp\SNAGHTML163a3ea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cjohnson\AppData\Local\Temp\SNAGHTML163a3ea3.PNG"/>
                      <pic:cNvPicPr>
                        <a:picLocks noChangeAspect="1" noChangeArrowheads="1"/>
                      </pic:cNvPicPr>
                    </pic:nvPicPr>
                    <pic:blipFill>
                      <a:blip r:embed="rId5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58285" cy="3058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562" w:author="Chris Johnson" w:date="2016-03-18T16:50:00Z">
        <w:r>
          <w:t>Parameters</w:t>
        </w:r>
      </w:ins>
      <w:ins w:id="563" w:author="Chris Johnson" w:date="2016-03-18T16:52:00Z">
        <w:r w:rsidRPr="009004E7">
          <w:t xml:space="preserve"> </w:t>
        </w:r>
      </w:ins>
    </w:p>
    <w:p w14:paraId="0CFEE52F" w14:textId="77777777" w:rsidR="009004E7" w:rsidRDefault="009004E7" w:rsidP="009004E7">
      <w:pPr>
        <w:rPr>
          <w:ins w:id="564" w:author="Chris Johnson" w:date="2016-03-18T16:50:00Z"/>
        </w:rPr>
      </w:pPr>
      <w:ins w:id="565" w:author="Chris Johnson" w:date="2016-03-18T16:50:00Z">
        <w:r>
          <w:t>These are filters picked before running the report</w:t>
        </w:r>
      </w:ins>
    </w:p>
    <w:p w14:paraId="29AAFB8A" w14:textId="77777777" w:rsidR="009004E7" w:rsidRDefault="009004E7" w:rsidP="009004E7">
      <w:pPr>
        <w:pStyle w:val="ListParagraph"/>
        <w:numPr>
          <w:ilvl w:val="0"/>
          <w:numId w:val="1"/>
        </w:numPr>
        <w:rPr>
          <w:ins w:id="566" w:author="Chris Johnson" w:date="2016-03-18T16:52:00Z"/>
        </w:rPr>
      </w:pPr>
      <w:ins w:id="567" w:author="Chris Johnson" w:date="2016-03-18T16:52:00Z">
        <w:r>
          <w:t>Company</w:t>
        </w:r>
      </w:ins>
    </w:p>
    <w:p w14:paraId="1F80B134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68" w:author="Chris Johnson" w:date="2016-03-18T16:52:00Z"/>
        </w:rPr>
      </w:pPr>
      <w:ins w:id="569" w:author="Chris Johnson" w:date="2016-03-18T16:52:00Z">
        <w:r>
          <w:t>The Syspro company ID to run against (PBL = 10)</w:t>
        </w:r>
      </w:ins>
    </w:p>
    <w:p w14:paraId="271AEA17" w14:textId="77777777" w:rsidR="009004E7" w:rsidRDefault="009004E7" w:rsidP="009004E7">
      <w:pPr>
        <w:pStyle w:val="ListParagraph"/>
        <w:numPr>
          <w:ilvl w:val="0"/>
          <w:numId w:val="1"/>
        </w:numPr>
        <w:rPr>
          <w:ins w:id="570" w:author="Chris Johnson" w:date="2016-03-18T16:50:00Z"/>
        </w:rPr>
      </w:pPr>
      <w:ins w:id="571" w:author="Chris Johnson" w:date="2016-03-18T16:53:00Z">
        <w:r>
          <w:t>Level of detail to be shown</w:t>
        </w:r>
      </w:ins>
    </w:p>
    <w:p w14:paraId="4E9331CC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72" w:author="Chris Johnson" w:date="2016-03-18T16:53:00Z"/>
        </w:rPr>
      </w:pPr>
      <w:ins w:id="573" w:author="Chris Johnson" w:date="2016-03-18T16:53:00Z">
        <w:r>
          <w:t>Year = only show a line per year</w:t>
        </w:r>
      </w:ins>
    </w:p>
    <w:p w14:paraId="7FEA36D9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74" w:author="Chris Johnson" w:date="2016-03-18T16:53:00Z"/>
        </w:rPr>
      </w:pPr>
      <w:ins w:id="575" w:author="Chris Johnson" w:date="2016-03-18T16:53:00Z">
        <w:r>
          <w:t>Period = show year and a line per period</w:t>
        </w:r>
      </w:ins>
    </w:p>
    <w:p w14:paraId="57471792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76" w:author="Chris Johnson" w:date="2016-03-18T16:53:00Z"/>
        </w:rPr>
      </w:pPr>
      <w:ins w:id="577" w:author="Chris Johnson" w:date="2016-03-18T16:53:00Z">
        <w:r>
          <w:t>Journal = show year, period and a summary of each journal</w:t>
        </w:r>
      </w:ins>
    </w:p>
    <w:p w14:paraId="5D6015E0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78" w:author="Chris Johnson" w:date="2016-03-18T16:54:00Z"/>
        </w:rPr>
      </w:pPr>
      <w:ins w:id="579" w:author="Chris Johnson" w:date="2016-03-18T16:54:00Z">
        <w:r>
          <w:t>Year = which GL year to query</w:t>
        </w:r>
      </w:ins>
    </w:p>
    <w:p w14:paraId="4A342A69" w14:textId="77777777" w:rsidR="009004E7" w:rsidRDefault="009004E7" w:rsidP="009004E7">
      <w:pPr>
        <w:pStyle w:val="ListParagraph"/>
        <w:numPr>
          <w:ilvl w:val="1"/>
          <w:numId w:val="1"/>
        </w:numPr>
        <w:rPr>
          <w:ins w:id="580" w:author="Chris Johnson" w:date="2016-03-18T16:50:00Z"/>
        </w:rPr>
      </w:pPr>
      <w:ins w:id="581" w:author="Chris Johnson" w:date="2016-03-18T16:54:00Z">
        <w:r>
          <w:t>Enter Period = which GL period to query</w:t>
        </w:r>
      </w:ins>
    </w:p>
    <w:p w14:paraId="4E4BD789" w14:textId="77777777" w:rsidR="009004E7" w:rsidRDefault="009004E7" w:rsidP="009004E7">
      <w:pPr>
        <w:rPr>
          <w:ins w:id="582" w:author="Chris Johnson" w:date="2016-03-18T16:50:00Z"/>
        </w:rPr>
      </w:pPr>
    </w:p>
    <w:p w14:paraId="4E9870FE" w14:textId="77777777" w:rsidR="009004E7" w:rsidRDefault="009004E7" w:rsidP="009004E7">
      <w:pPr>
        <w:rPr>
          <w:ins w:id="583" w:author="Chris Johnson" w:date="2016-03-18T16:55:00Z"/>
        </w:rPr>
      </w:pPr>
      <w:ins w:id="584" w:author="Chris Johnson" w:date="2016-03-18T16:50:00Z">
        <w:r>
          <w:t>Final Report</w:t>
        </w:r>
      </w:ins>
    </w:p>
    <w:p w14:paraId="4933B264" w14:textId="77777777" w:rsidR="009004E7" w:rsidRDefault="009004E7" w:rsidP="009004E7">
      <w:pPr>
        <w:rPr>
          <w:ins w:id="585" w:author="Chris Johnson" w:date="2016-03-18T16:55:00Z"/>
        </w:rPr>
      </w:pPr>
      <w:ins w:id="586" w:author="Chris Johnson" w:date="2016-03-18T16:55:00Z">
        <w:r>
          <w:rPr>
            <w:noProof/>
            <w:lang w:eastAsia="en-GB"/>
          </w:rPr>
          <w:drawing>
            <wp:inline distT="0" distB="0" distL="0" distR="0" wp14:anchorId="1F9771C3" wp14:editId="0FF41531">
              <wp:extent cx="6645910" cy="1896110"/>
              <wp:effectExtent l="19050" t="19050" r="21590" b="27940"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89611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F4F724E" w14:textId="77777777" w:rsidR="009004E7" w:rsidRDefault="009004E7" w:rsidP="009004E7">
      <w:pPr>
        <w:rPr>
          <w:ins w:id="587" w:author="Chris Johnson" w:date="2016-03-18T16:55:00Z"/>
        </w:rPr>
      </w:pPr>
      <w:ins w:id="588" w:author="Chris Johnson" w:date="2016-03-18T16:55:00Z">
        <w:r>
          <w:br w:type="page"/>
        </w:r>
      </w:ins>
    </w:p>
    <w:p w14:paraId="05E0FB39" w14:textId="77777777" w:rsidR="00BA7CB5" w:rsidRDefault="00BA7CB5" w:rsidP="009004E7">
      <w:pPr>
        <w:pStyle w:val="Heading2"/>
      </w:pPr>
      <w:bookmarkStart w:id="589" w:name="_Toc448397472"/>
      <w:r>
        <w:lastRenderedPageBreak/>
        <w:t>GRN Unpaid Assets</w:t>
      </w:r>
      <w:bookmarkEnd w:id="589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A42497" w:rsidRPr="00041215" w14:paraId="45719B8A" w14:textId="77777777" w:rsidTr="002A66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31267DD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4275EEE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GRN Unpaid Assets – Prometic</w:t>
            </w:r>
          </w:p>
        </w:tc>
      </w:tr>
      <w:tr w:rsidR="00A42497" w:rsidRPr="00041215" w14:paraId="6E2EFF28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68D71F" w14:textId="77777777" w:rsidR="00A42497" w:rsidRPr="00041215" w:rsidRDefault="00A42497" w:rsidP="002A6620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B119FDE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A42497" w:rsidRPr="00041215" w14:paraId="5B9DA519" w14:textId="77777777" w:rsidTr="002A66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FF96F2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74E8DAB" w14:textId="77777777" w:rsidR="00A42497" w:rsidRPr="00041215" w:rsidRDefault="00A42497" w:rsidP="002A66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A42497" w:rsidRPr="00041215" w14:paraId="7AADF4E4" w14:textId="77777777" w:rsidTr="002A66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D390F7" w14:textId="77777777" w:rsidR="00A42497" w:rsidRPr="00041215" w:rsidRDefault="00A42497" w:rsidP="002A6620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46D2840" w14:textId="77777777" w:rsidR="00A42497" w:rsidRPr="00041215" w:rsidRDefault="00A42497" w:rsidP="002A66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E98C044" w14:textId="77777777" w:rsidR="00A42497" w:rsidRDefault="00A42497" w:rsidP="004F6BE5"/>
    <w:p w14:paraId="4514F135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21DDB9FE" wp14:editId="5234F9CC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6667" cy="1990476"/>
            <wp:effectExtent l="19050" t="19050" r="10160" b="101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990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F764583" w14:textId="77777777" w:rsidR="00750D08" w:rsidRDefault="00750D08" w:rsidP="00750D08">
      <w:r>
        <w:t>These are filters picked before running the report</w:t>
      </w:r>
    </w:p>
    <w:p w14:paraId="0755827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67ADAD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22A01C8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YYYYMM</w:t>
      </w:r>
    </w:p>
    <w:p w14:paraId="00933EC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GL Period to run against</w:t>
      </w:r>
    </w:p>
    <w:p w14:paraId="2BDC526D" w14:textId="77777777" w:rsidR="00170FE8" w:rsidRDefault="00170FE8" w:rsidP="004F6BE5"/>
    <w:p w14:paraId="3E52FC49" w14:textId="77777777" w:rsidR="00170FE8" w:rsidRDefault="00A42497" w:rsidP="004F6BE5">
      <w:r>
        <w:t>Final Report</w:t>
      </w:r>
    </w:p>
    <w:p w14:paraId="10A555F3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55FED9C" wp14:editId="5C2B6617">
            <wp:extent cx="6645910" cy="2299970"/>
            <wp:effectExtent l="19050" t="19050" r="21590" b="241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31DF09C5" w14:textId="77777777" w:rsidR="00BA7CB5" w:rsidRDefault="00BA7CB5" w:rsidP="00BA7CB5">
      <w:pPr>
        <w:pStyle w:val="Heading2"/>
      </w:pPr>
      <w:bookmarkStart w:id="590" w:name="_Toc448397473"/>
      <w:r>
        <w:lastRenderedPageBreak/>
        <w:t>Inventory in Inspection</w:t>
      </w:r>
      <w:bookmarkEnd w:id="59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0740B2C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48690C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96CDD56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of items awaiting release from Inspection</w:t>
            </w:r>
          </w:p>
        </w:tc>
      </w:tr>
      <w:tr w:rsidR="004F6BE5" w:rsidRPr="00041215" w14:paraId="0CCBCF8B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DD9C82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6C9F515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0FC6698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E5C1B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6645687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54FB6B8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CBB3B7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BA527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Manufacturing, Finance &amp; Purchasing</w:t>
            </w:r>
          </w:p>
        </w:tc>
      </w:tr>
    </w:tbl>
    <w:p w14:paraId="4C5956B6" w14:textId="77777777" w:rsidR="004F6BE5" w:rsidRDefault="004F6BE5" w:rsidP="004F6BE5"/>
    <w:p w14:paraId="1A606C32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7F87A31" wp14:editId="62746A9D">
            <wp:simplePos x="0" y="0"/>
            <wp:positionH relativeFrom="margin">
              <wp:align>right</wp:align>
            </wp:positionH>
            <wp:positionV relativeFrom="paragraph">
              <wp:posOffset>9942</wp:posOffset>
            </wp:positionV>
            <wp:extent cx="3923809" cy="1238095"/>
            <wp:effectExtent l="19050" t="19050" r="19685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023791C" w14:textId="77777777" w:rsidR="00750D08" w:rsidRDefault="00750D08" w:rsidP="00750D08">
      <w:r>
        <w:t>These are filters picked before running the report</w:t>
      </w:r>
    </w:p>
    <w:p w14:paraId="6BE9CA7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0308FF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B4E7D37" w14:textId="77777777" w:rsidR="00170FE8" w:rsidRDefault="00170FE8" w:rsidP="004F6BE5">
      <w:r>
        <w:rPr>
          <w:noProof/>
          <w:lang w:eastAsia="en-GB"/>
        </w:rPr>
        <w:drawing>
          <wp:inline distT="0" distB="0" distL="0" distR="0" wp14:anchorId="272AE772" wp14:editId="33FDD529">
            <wp:extent cx="6645910" cy="2481580"/>
            <wp:effectExtent l="19050" t="19050" r="2159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66C37" w14:textId="77777777" w:rsidR="00705D08" w:rsidRDefault="00705D08" w:rsidP="00705D08">
      <w:r>
        <w:br w:type="page"/>
      </w:r>
    </w:p>
    <w:p w14:paraId="26126485" w14:textId="77777777" w:rsidR="00BA7CB5" w:rsidRDefault="00BA7CB5" w:rsidP="00BA7CB5">
      <w:pPr>
        <w:pStyle w:val="Heading2"/>
      </w:pPr>
      <w:bookmarkStart w:id="591" w:name="_Toc448397474"/>
      <w:r>
        <w:lastRenderedPageBreak/>
        <w:t>Labour Ledger Comparison</w:t>
      </w:r>
      <w:bookmarkEnd w:id="59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9D0DA2F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AA7181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754C32F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Comparison of Labour logged and ledger entries over a period of time</w:t>
            </w:r>
          </w:p>
        </w:tc>
      </w:tr>
      <w:tr w:rsidR="004F6BE5" w:rsidRPr="00041215" w14:paraId="185C4917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4F1D6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228F56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David Franklin</w:t>
            </w:r>
          </w:p>
        </w:tc>
      </w:tr>
      <w:tr w:rsidR="004F6BE5" w:rsidRPr="00041215" w14:paraId="3F34C080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CBFD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2075AD8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C09B6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5C9B28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5D308E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6B97F24B" w14:textId="77777777" w:rsidR="004F6BE5" w:rsidRDefault="004F6BE5" w:rsidP="004F6BE5"/>
    <w:p w14:paraId="3F370E59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2BE74A15" wp14:editId="6311C658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23809" cy="5057143"/>
            <wp:effectExtent l="19050" t="19050" r="10160" b="101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50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2E43C6" w14:textId="77777777" w:rsidR="00750D08" w:rsidRDefault="00750D08" w:rsidP="00750D08">
      <w:r>
        <w:t>These are filters picked before running the report</w:t>
      </w:r>
    </w:p>
    <w:p w14:paraId="0FEADBC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FFEE4E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30A0F3F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from</w:t>
      </w:r>
    </w:p>
    <w:p w14:paraId="29BC60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to run against</w:t>
      </w:r>
    </w:p>
    <w:p w14:paraId="3ADADEB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Date to</w:t>
      </w:r>
    </w:p>
    <w:p w14:paraId="799F9D9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to run against</w:t>
      </w:r>
    </w:p>
    <w:p w14:paraId="7B6DE57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Map to use</w:t>
      </w:r>
    </w:p>
    <w:p w14:paraId="42094C91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Which user map is to be shown in the report</w:t>
      </w:r>
    </w:p>
    <w:p w14:paraId="79CB290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ledger details</w:t>
      </w:r>
    </w:p>
    <w:p w14:paraId="01F1969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ledger entries</w:t>
      </w:r>
    </w:p>
    <w:p w14:paraId="2C29BB9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Show labour details</w:t>
      </w:r>
    </w:p>
    <w:p w14:paraId="580EB9A5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Show labour entries</w:t>
      </w:r>
    </w:p>
    <w:p w14:paraId="47F4D059" w14:textId="77777777" w:rsidR="00170FE8" w:rsidRDefault="00170FE8" w:rsidP="004F6BE5"/>
    <w:p w14:paraId="15E9C545" w14:textId="77777777" w:rsidR="00170FE8" w:rsidRDefault="00170FE8" w:rsidP="004F6BE5"/>
    <w:p w14:paraId="4441A0DD" w14:textId="77777777" w:rsidR="00170FE8" w:rsidRDefault="00170FE8" w:rsidP="004F6BE5"/>
    <w:p w14:paraId="24C50BFD" w14:textId="77777777" w:rsidR="00170FE8" w:rsidRDefault="00170FE8" w:rsidP="004F6BE5"/>
    <w:p w14:paraId="3669AA40" w14:textId="77777777" w:rsidR="00170FE8" w:rsidRDefault="00170FE8" w:rsidP="004F6BE5"/>
    <w:p w14:paraId="0EB51BB7" w14:textId="77777777" w:rsidR="00170FE8" w:rsidRDefault="00170FE8" w:rsidP="004F6BE5"/>
    <w:p w14:paraId="54F4F360" w14:textId="77777777" w:rsidR="00A42497" w:rsidRDefault="00A42497" w:rsidP="004F6BE5">
      <w:r>
        <w:t>Final Report</w:t>
      </w:r>
    </w:p>
    <w:p w14:paraId="5429970B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3BF2F915" wp14:editId="734A6FAB">
            <wp:extent cx="4312143" cy="2029583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4660" cy="204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A9473C9" w14:textId="77777777" w:rsidR="00BA7CB5" w:rsidRDefault="00BA7CB5" w:rsidP="00BA7CB5">
      <w:pPr>
        <w:pStyle w:val="Heading2"/>
      </w:pPr>
      <w:bookmarkStart w:id="592" w:name="_Toc448397475"/>
      <w:r>
        <w:lastRenderedPageBreak/>
        <w:t>Lot Traceability</w:t>
      </w:r>
      <w:bookmarkEnd w:id="59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2B0854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C2ACA5A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0A19A7D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to see where a lot has been used</w:t>
            </w:r>
          </w:p>
        </w:tc>
      </w:tr>
      <w:tr w:rsidR="004F6BE5" w:rsidRPr="00041215" w14:paraId="6149BA9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8F6B749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6BE23CF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2DA58D43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4879A8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413F1F6E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2AD8206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29161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A402BAC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14:paraId="405EFA3C" w14:textId="77777777" w:rsidR="004F6BE5" w:rsidRDefault="004F6BE5" w:rsidP="004F6BE5"/>
    <w:p w14:paraId="16B2B733" w14:textId="77777777" w:rsidR="004F6BE5" w:rsidRDefault="00750DDD" w:rsidP="004F6BE5">
      <w:commentRangeStart w:id="593"/>
      <w:ins w:id="594" w:author="Chris Johnson" w:date="2016-03-18T17:01:00Z">
        <w:r>
          <w:rPr>
            <w:noProof/>
            <w:lang w:eastAsia="en-GB"/>
          </w:rPr>
          <w:drawing>
            <wp:anchor distT="0" distB="0" distL="114300" distR="114300" simplePos="0" relativeHeight="251700224" behindDoc="0" locked="0" layoutInCell="1" allowOverlap="1" wp14:anchorId="6218208D" wp14:editId="52A5BCB4">
              <wp:simplePos x="0" y="0"/>
              <wp:positionH relativeFrom="margin">
                <wp:posOffset>3536315</wp:posOffset>
              </wp:positionH>
              <wp:positionV relativeFrom="paragraph">
                <wp:posOffset>6350</wp:posOffset>
              </wp:positionV>
              <wp:extent cx="3108325" cy="2087245"/>
              <wp:effectExtent l="19050" t="19050" r="15875" b="27305"/>
              <wp:wrapSquare wrapText="bothSides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6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40118"/>
                      <a:stretch/>
                    </pic:blipFill>
                    <pic:spPr bwMode="auto">
                      <a:xfrm>
                        <a:off x="0" y="0"/>
                        <a:ext cx="3108325" cy="2087245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commentRangeEnd w:id="593"/>
      <w:ins w:id="595" w:author="Chris Johnson" w:date="2016-03-18T17:02:00Z">
        <w:r>
          <w:rPr>
            <w:rStyle w:val="CommentReference"/>
          </w:rPr>
          <w:commentReference w:id="593"/>
        </w:r>
      </w:ins>
      <w:del w:id="596" w:author="Chris Johnson" w:date="2016-03-18T17:01:00Z">
        <w:r w:rsidR="00C36C1B" w:rsidDel="00750DDD">
          <w:rPr>
            <w:noProof/>
            <w:lang w:eastAsia="en-GB"/>
          </w:rPr>
          <w:drawing>
            <wp:anchor distT="0" distB="0" distL="114300" distR="114300" simplePos="0" relativeHeight="251674624" behindDoc="0" locked="0" layoutInCell="1" allowOverlap="1" wp14:anchorId="7A5E1ACC" wp14:editId="0736F315">
              <wp:simplePos x="0" y="0"/>
              <wp:positionH relativeFrom="margin">
                <wp:align>right</wp:align>
              </wp:positionH>
              <wp:positionV relativeFrom="paragraph">
                <wp:posOffset>23590</wp:posOffset>
              </wp:positionV>
              <wp:extent cx="3723809" cy="2723809"/>
              <wp:effectExtent l="19050" t="19050" r="10160" b="19685"/>
              <wp:wrapSquare wrapText="bothSides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3809" cy="2723809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 w:rsidR="004F6BE5">
        <w:t>Parameters</w:t>
      </w:r>
    </w:p>
    <w:p w14:paraId="612AEC7A" w14:textId="77777777" w:rsidR="00750D08" w:rsidRDefault="00750D08" w:rsidP="00750D08">
      <w:r>
        <w:t>These are filters picked before running the report</w:t>
      </w:r>
    </w:p>
    <w:p w14:paraId="46BEF31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67F98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809A79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Lot</w:t>
      </w:r>
      <w:ins w:id="597" w:author="Chris Johnson" w:date="2016-03-18T17:01:00Z">
        <w:r w:rsidR="00750DDD">
          <w:t>/Batch</w:t>
        </w:r>
      </w:ins>
    </w:p>
    <w:p w14:paraId="756E02F8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 xml:space="preserve">Choose lot </w:t>
      </w:r>
      <w:ins w:id="598" w:author="Chris Johnson" w:date="2016-03-18T17:01:00Z">
        <w:r w:rsidR="00750DDD">
          <w:t xml:space="preserve">or Batch </w:t>
        </w:r>
      </w:ins>
      <w:r>
        <w:t>to run against</w:t>
      </w:r>
    </w:p>
    <w:p w14:paraId="1874E51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Supplier/Internal</w:t>
      </w:r>
    </w:p>
    <w:p w14:paraId="5786A802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Supplier – search supplier lot numbers</w:t>
      </w:r>
    </w:p>
    <w:p w14:paraId="63E83515" w14:textId="77777777" w:rsidR="00A42497" w:rsidRDefault="00A42497" w:rsidP="00A42497">
      <w:pPr>
        <w:pStyle w:val="ListParagraph"/>
        <w:numPr>
          <w:ilvl w:val="1"/>
          <w:numId w:val="1"/>
        </w:numPr>
        <w:rPr>
          <w:ins w:id="599" w:author="Chris Johnson" w:date="2016-03-18T17:01:00Z"/>
        </w:rPr>
      </w:pPr>
      <w:r>
        <w:t>Internal – search internal lot numbers</w:t>
      </w:r>
    </w:p>
    <w:p w14:paraId="5E495718" w14:textId="77777777" w:rsidR="00750DDD" w:rsidRDefault="00750DDD" w:rsidP="00A42497">
      <w:pPr>
        <w:pStyle w:val="ListParagraph"/>
        <w:numPr>
          <w:ilvl w:val="1"/>
          <w:numId w:val="1"/>
        </w:numPr>
      </w:pPr>
      <w:ins w:id="600" w:author="Chris Johnson" w:date="2016-03-18T17:01:00Z">
        <w:r>
          <w:t xml:space="preserve">Batch </w:t>
        </w:r>
      </w:ins>
      <w:ins w:id="601" w:author="Chris Johnson" w:date="2016-03-18T17:02:00Z">
        <w:r>
          <w:t>–</w:t>
        </w:r>
      </w:ins>
      <w:ins w:id="602" w:author="Chris Johnson" w:date="2016-03-18T17:01:00Z">
        <w:r>
          <w:t xml:space="preserve"> search </w:t>
        </w:r>
      </w:ins>
      <w:ins w:id="603" w:author="Chris Johnson" w:date="2016-03-18T17:02:00Z">
        <w:r>
          <w:t>batch numbers</w:t>
        </w:r>
      </w:ins>
    </w:p>
    <w:p w14:paraId="3E9F2636" w14:textId="77777777" w:rsidR="00B8149D" w:rsidRDefault="00B8149D" w:rsidP="004F6BE5"/>
    <w:p w14:paraId="7A89AE12" w14:textId="77777777" w:rsidR="00A42497" w:rsidRDefault="00A42497" w:rsidP="004F6BE5">
      <w:r>
        <w:t>Final Report</w:t>
      </w:r>
    </w:p>
    <w:p w14:paraId="0EE7DB2F" w14:textId="77777777" w:rsidR="00705D08" w:rsidRDefault="00B8149D" w:rsidP="00705D08">
      <w:r>
        <w:rPr>
          <w:noProof/>
          <w:lang w:eastAsia="en-GB"/>
        </w:rPr>
        <w:drawing>
          <wp:inline distT="0" distB="0" distL="0" distR="0" wp14:anchorId="0D78F4B6" wp14:editId="7450A8FB">
            <wp:extent cx="6645910" cy="2239204"/>
            <wp:effectExtent l="19050" t="19050" r="21590" b="27940"/>
            <wp:docPr id="54" name="Picture 54" descr="C:\Users\cjohnson\AppData\Local\Temp\SNAGHTML1e3c0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johnson\AppData\Local\Temp\SNAGHTML1e3c0b0c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92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0DCF75A" w14:textId="2C74452D" w:rsidR="007934C0" w:rsidRDefault="007934C0" w:rsidP="007934C0">
      <w:pPr>
        <w:pStyle w:val="Heading2"/>
        <w:rPr>
          <w:ins w:id="604" w:author="Chris Johnson" w:date="2016-04-08T12:51:00Z"/>
        </w:rPr>
      </w:pPr>
      <w:bookmarkStart w:id="605" w:name="_Toc448397476"/>
      <w:ins w:id="606" w:author="Chris Johnson" w:date="2016-04-08T12:51:00Z">
        <w:r>
          <w:lastRenderedPageBreak/>
          <w:t>Missing RI2 GLGroups</w:t>
        </w:r>
        <w:bookmarkEnd w:id="605"/>
      </w:ins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7934C0" w:rsidRPr="00041215" w14:paraId="66713FB6" w14:textId="77777777" w:rsidTr="00397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607" w:author="Chris Johnson" w:date="2016-04-08T12:51:00Z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809E88D" w14:textId="77777777" w:rsidR="007934C0" w:rsidRPr="00041215" w:rsidRDefault="007934C0" w:rsidP="00397ACD">
            <w:pPr>
              <w:rPr>
                <w:ins w:id="608" w:author="Chris Johnson" w:date="2016-04-08T12:51:00Z"/>
                <w:i w:val="0"/>
              </w:rPr>
            </w:pPr>
            <w:ins w:id="609" w:author="Chris Johnson" w:date="2016-04-08T12:51:00Z">
              <w:r>
                <w:rPr>
                  <w:i w:val="0"/>
                </w:rPr>
                <w:t>Description</w:t>
              </w:r>
            </w:ins>
          </w:p>
        </w:tc>
        <w:tc>
          <w:tcPr>
            <w:tcW w:w="8901" w:type="dxa"/>
          </w:tcPr>
          <w:p w14:paraId="6F2B2D2E" w14:textId="74A6E437" w:rsidR="007934C0" w:rsidRPr="00041215" w:rsidRDefault="007934C0" w:rsidP="00397A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10" w:author="Chris Johnson" w:date="2016-04-08T12:51:00Z"/>
              </w:rPr>
            </w:pPr>
            <w:ins w:id="611" w:author="Chris Johnson" w:date="2016-04-08T12:53:00Z">
              <w:r>
                <w:t>Review of all GL Codes that are missing either a GLGroup or ReportIndex2 (for use in finance reports)</w:t>
              </w:r>
            </w:ins>
          </w:p>
        </w:tc>
      </w:tr>
      <w:tr w:rsidR="007934C0" w:rsidRPr="00041215" w14:paraId="0C0E2FEE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612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A608A7" w14:textId="77777777" w:rsidR="007934C0" w:rsidRPr="00041215" w:rsidRDefault="007934C0" w:rsidP="00397ACD">
            <w:pPr>
              <w:rPr>
                <w:ins w:id="613" w:author="Chris Johnson" w:date="2016-04-08T12:51:00Z"/>
                <w:i w:val="0"/>
              </w:rPr>
            </w:pPr>
            <w:ins w:id="614" w:author="Chris Johnson" w:date="2016-04-08T12:51:00Z">
              <w:r w:rsidRPr="00041215">
                <w:rPr>
                  <w:i w:val="0"/>
                </w:rPr>
                <w:t>Requested by</w:t>
              </w:r>
            </w:ins>
          </w:p>
        </w:tc>
        <w:tc>
          <w:tcPr>
            <w:tcW w:w="8901" w:type="dxa"/>
          </w:tcPr>
          <w:p w14:paraId="79A6B8D8" w14:textId="371B8AF9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15" w:author="Chris Johnson" w:date="2016-04-08T12:51:00Z"/>
              </w:rPr>
            </w:pPr>
            <w:ins w:id="616" w:author="Chris Johnson" w:date="2016-04-08T12:51:00Z">
              <w:r>
                <w:t>Bianca Vasquez</w:t>
              </w:r>
            </w:ins>
          </w:p>
        </w:tc>
      </w:tr>
      <w:tr w:rsidR="007934C0" w:rsidRPr="00041215" w14:paraId="1260E49B" w14:textId="77777777" w:rsidTr="00397ACD">
        <w:trPr>
          <w:ins w:id="617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5181E0" w14:textId="77777777" w:rsidR="007934C0" w:rsidRPr="00041215" w:rsidRDefault="007934C0" w:rsidP="00397ACD">
            <w:pPr>
              <w:rPr>
                <w:ins w:id="618" w:author="Chris Johnson" w:date="2016-04-08T12:51:00Z"/>
                <w:i w:val="0"/>
              </w:rPr>
            </w:pPr>
            <w:ins w:id="619" w:author="Chris Johnson" w:date="2016-04-08T12:51:00Z">
              <w:r>
                <w:rPr>
                  <w:i w:val="0"/>
                </w:rPr>
                <w:t>Delivered Date</w:t>
              </w:r>
            </w:ins>
          </w:p>
        </w:tc>
        <w:tc>
          <w:tcPr>
            <w:tcW w:w="8901" w:type="dxa"/>
          </w:tcPr>
          <w:p w14:paraId="2CF01BA2" w14:textId="77777777" w:rsidR="007934C0" w:rsidRPr="00041215" w:rsidRDefault="007934C0" w:rsidP="00397A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20" w:author="Chris Johnson" w:date="2016-04-08T12:51:00Z"/>
              </w:rPr>
            </w:pPr>
            <w:ins w:id="621" w:author="Chris Johnson" w:date="2016-04-08T12:51:00Z">
              <w:r>
                <w:t>N/A</w:t>
              </w:r>
            </w:ins>
          </w:p>
        </w:tc>
      </w:tr>
      <w:tr w:rsidR="007934C0" w:rsidRPr="00041215" w14:paraId="6018D40C" w14:textId="77777777" w:rsidTr="00397A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622" w:author="Chris Johnson" w:date="2016-04-08T12:5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2EBE1D" w14:textId="77777777" w:rsidR="007934C0" w:rsidRPr="00041215" w:rsidRDefault="007934C0" w:rsidP="00397ACD">
            <w:pPr>
              <w:rPr>
                <w:ins w:id="623" w:author="Chris Johnson" w:date="2016-04-08T12:51:00Z"/>
                <w:i w:val="0"/>
              </w:rPr>
            </w:pPr>
            <w:ins w:id="624" w:author="Chris Johnson" w:date="2016-04-08T12:51:00Z">
              <w:r>
                <w:rPr>
                  <w:i w:val="0"/>
                </w:rPr>
                <w:t>Used by</w:t>
              </w:r>
            </w:ins>
          </w:p>
        </w:tc>
        <w:tc>
          <w:tcPr>
            <w:tcW w:w="8901" w:type="dxa"/>
          </w:tcPr>
          <w:p w14:paraId="5E403407" w14:textId="77777777" w:rsidR="007934C0" w:rsidRPr="00041215" w:rsidRDefault="007934C0" w:rsidP="00397A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25" w:author="Chris Johnson" w:date="2016-04-08T12:51:00Z"/>
              </w:rPr>
            </w:pPr>
            <w:ins w:id="626" w:author="Chris Johnson" w:date="2016-04-08T12:51:00Z">
              <w:r>
                <w:t>N/A</w:t>
              </w:r>
            </w:ins>
          </w:p>
        </w:tc>
      </w:tr>
    </w:tbl>
    <w:p w14:paraId="338BB297" w14:textId="77777777" w:rsidR="007934C0" w:rsidRDefault="007934C0" w:rsidP="007934C0">
      <w:pPr>
        <w:rPr>
          <w:ins w:id="627" w:author="Chris Johnson" w:date="2016-04-08T12:51:00Z"/>
        </w:rPr>
      </w:pPr>
    </w:p>
    <w:p w14:paraId="114F29B8" w14:textId="0E2272EC" w:rsidR="007934C0" w:rsidRDefault="007934C0" w:rsidP="007934C0">
      <w:pPr>
        <w:rPr>
          <w:ins w:id="628" w:author="Chris Johnson" w:date="2016-04-08T12:51:00Z"/>
        </w:rPr>
      </w:pPr>
      <w:ins w:id="629" w:author="Chris Johnson" w:date="2016-04-08T12:51:00Z">
        <w:r>
          <w:t>Parameters</w:t>
        </w:r>
      </w:ins>
    </w:p>
    <w:p w14:paraId="250029AC" w14:textId="77777777" w:rsidR="007934C0" w:rsidRDefault="007934C0" w:rsidP="007934C0">
      <w:pPr>
        <w:rPr>
          <w:ins w:id="630" w:author="Chris Johnson" w:date="2016-04-08T12:51:00Z"/>
        </w:rPr>
      </w:pPr>
      <w:ins w:id="631" w:author="Chris Johnson" w:date="2016-04-08T12:51:00Z">
        <w:r>
          <w:t>These are filters picked before running the report</w:t>
        </w:r>
      </w:ins>
    </w:p>
    <w:p w14:paraId="4DC77262" w14:textId="005B37EC" w:rsidR="007934C0" w:rsidRDefault="007934C0" w:rsidP="007934C0">
      <w:pPr>
        <w:pStyle w:val="ListParagraph"/>
        <w:numPr>
          <w:ilvl w:val="1"/>
          <w:numId w:val="1"/>
        </w:numPr>
        <w:rPr>
          <w:ins w:id="632" w:author="Chris Johnson" w:date="2016-04-08T12:51:00Z"/>
        </w:rPr>
      </w:pPr>
      <w:ins w:id="633" w:author="Chris Johnson" w:date="2016-04-08T12:51:00Z">
        <w:r>
          <w:t>None</w:t>
        </w:r>
      </w:ins>
    </w:p>
    <w:p w14:paraId="777BF66F" w14:textId="77777777" w:rsidR="007934C0" w:rsidRDefault="007934C0" w:rsidP="007934C0">
      <w:pPr>
        <w:rPr>
          <w:ins w:id="634" w:author="Chris Johnson" w:date="2016-04-08T12:51:00Z"/>
        </w:rPr>
      </w:pPr>
    </w:p>
    <w:p w14:paraId="69AA028C" w14:textId="77777777" w:rsidR="007934C0" w:rsidRDefault="007934C0" w:rsidP="007934C0">
      <w:pPr>
        <w:rPr>
          <w:ins w:id="635" w:author="Chris Johnson" w:date="2016-04-08T12:51:00Z"/>
        </w:rPr>
      </w:pPr>
      <w:ins w:id="636" w:author="Chris Johnson" w:date="2016-04-08T12:51:00Z">
        <w:r>
          <w:t>Final Report</w:t>
        </w:r>
      </w:ins>
    </w:p>
    <w:p w14:paraId="3A30A960" w14:textId="572511D5" w:rsidR="007934C0" w:rsidRDefault="007934C0" w:rsidP="007934C0">
      <w:pPr>
        <w:rPr>
          <w:ins w:id="637" w:author="Chris Johnson" w:date="2016-04-08T12:51:00Z"/>
        </w:rPr>
      </w:pPr>
      <w:ins w:id="638" w:author="Chris Johnson" w:date="2016-04-08T12:52:00Z">
        <w:r>
          <w:rPr>
            <w:noProof/>
            <w:lang w:eastAsia="en-GB"/>
          </w:rPr>
          <w:drawing>
            <wp:inline distT="0" distB="0" distL="0" distR="0" wp14:anchorId="4429FE35" wp14:editId="6E8E3174">
              <wp:extent cx="6645910" cy="3813810"/>
              <wp:effectExtent l="0" t="0" r="2540" b="0"/>
              <wp:docPr id="87" name="Picture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813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39" w:author="Chris Johnson" w:date="2016-04-08T12:51:00Z">
        <w:r>
          <w:br w:type="page"/>
        </w:r>
      </w:ins>
    </w:p>
    <w:p w14:paraId="6FD04A40" w14:textId="77777777" w:rsidR="00BA7CB5" w:rsidRDefault="00BA7CB5" w:rsidP="00BA7CB5">
      <w:pPr>
        <w:pStyle w:val="Heading2"/>
      </w:pPr>
      <w:bookmarkStart w:id="640" w:name="_Toc448397477"/>
      <w:r>
        <w:lastRenderedPageBreak/>
        <w:t>Open Requisition Report</w:t>
      </w:r>
      <w:bookmarkEnd w:id="640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F3DE2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4BD71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2BB568B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requisitions that require approval</w:t>
            </w:r>
          </w:p>
        </w:tc>
      </w:tr>
      <w:tr w:rsidR="004F6BE5" w:rsidRPr="00041215" w14:paraId="621ED2F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9F295C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2026D0F" w14:textId="77777777" w:rsidR="004F6BE5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Benjamin Hémond</w:t>
            </w:r>
          </w:p>
        </w:tc>
      </w:tr>
      <w:tr w:rsidR="004F6BE5" w:rsidRPr="00041215" w14:paraId="334D8958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38FDA3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50B4632D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31DE17B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09AC03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0BCC2618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purchasing</w:t>
            </w:r>
          </w:p>
        </w:tc>
      </w:tr>
    </w:tbl>
    <w:p w14:paraId="3040E61B" w14:textId="77777777" w:rsidR="004F6BE5" w:rsidRDefault="004F6BE5" w:rsidP="004F6BE5"/>
    <w:p w14:paraId="44C861BD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556F8E3B" wp14:editId="33B060C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009524" cy="3695238"/>
            <wp:effectExtent l="19050" t="19050" r="10160" b="196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6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565A77E2" w14:textId="77777777" w:rsidR="00750D08" w:rsidRDefault="00750D08" w:rsidP="00750D08">
      <w:r>
        <w:t>These are filters picked before running the report</w:t>
      </w:r>
    </w:p>
    <w:p w14:paraId="67B60C5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E044D61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16197209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 Requisition Date</w:t>
      </w:r>
    </w:p>
    <w:p w14:paraId="6938770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requisition date period</w:t>
      </w:r>
    </w:p>
    <w:p w14:paraId="363BCE8B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 Requisition Date</w:t>
      </w:r>
    </w:p>
    <w:p w14:paraId="2F6F736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requisition date period</w:t>
      </w:r>
    </w:p>
    <w:p w14:paraId="61AB06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Buyer Name</w:t>
      </w:r>
    </w:p>
    <w:p w14:paraId="7917771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buyer</w:t>
      </w:r>
    </w:p>
    <w:p w14:paraId="14413375" w14:textId="77777777" w:rsidR="00750D08" w:rsidRDefault="00750D08" w:rsidP="004F6BE5"/>
    <w:p w14:paraId="245FD1AB" w14:textId="77777777" w:rsidR="00750D08" w:rsidRDefault="00750D08" w:rsidP="004F6BE5"/>
    <w:p w14:paraId="0AFB4F83" w14:textId="77777777" w:rsidR="00750D08" w:rsidRDefault="00750D08" w:rsidP="004F6BE5"/>
    <w:p w14:paraId="66260584" w14:textId="77777777" w:rsidR="00A42497" w:rsidRDefault="00A42497" w:rsidP="004F6BE5">
      <w:r>
        <w:t>Final Report</w:t>
      </w:r>
    </w:p>
    <w:p w14:paraId="5BAE8A3E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107C6E22" wp14:editId="1099D3AA">
            <wp:extent cx="6645910" cy="1851660"/>
            <wp:effectExtent l="19050" t="19050" r="2159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FA5EF0" w14:textId="77777777" w:rsidR="00BA7CB5" w:rsidRDefault="00BA7CB5" w:rsidP="00BA7CB5">
      <w:pPr>
        <w:pStyle w:val="Heading2"/>
      </w:pPr>
      <w:bookmarkStart w:id="641" w:name="_Toc448397478"/>
      <w:r>
        <w:lastRenderedPageBreak/>
        <w:t>Open Purchase Orders Stock</w:t>
      </w:r>
      <w:bookmarkEnd w:id="641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B7705E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D19050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3E3210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 outstanding stock in purchase orders for manufacturing projects</w:t>
            </w:r>
          </w:p>
        </w:tc>
      </w:tr>
      <w:tr w:rsidR="004F6BE5" w:rsidRPr="00041215" w14:paraId="6356AA23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02B1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0F71E6A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Matt Fantham</w:t>
            </w:r>
          </w:p>
        </w:tc>
      </w:tr>
      <w:tr w:rsidR="004F6BE5" w:rsidRPr="00041215" w14:paraId="480F846D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C9F48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4B7BE6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07DC4301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65826BD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D2CBAB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Manufacturing</w:t>
            </w:r>
          </w:p>
        </w:tc>
      </w:tr>
    </w:tbl>
    <w:p w14:paraId="280335B6" w14:textId="77777777" w:rsidR="004F6BE5" w:rsidRDefault="004F6BE5" w:rsidP="004F6BE5"/>
    <w:p w14:paraId="1E305160" w14:textId="77777777" w:rsidR="004F6BE5" w:rsidRDefault="00C36C1B" w:rsidP="004F6BE5"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7859D4E8" wp14:editId="2949B24E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1238095"/>
            <wp:effectExtent l="19050" t="19050" r="10160" b="19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3EAE8393" w14:textId="77777777" w:rsidR="00750D08" w:rsidRDefault="00750D08" w:rsidP="00750D08">
      <w:r>
        <w:t>These are filters picked before running the report</w:t>
      </w:r>
    </w:p>
    <w:p w14:paraId="47FA84FB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0CC5E35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B470CF7" w14:textId="77777777" w:rsidR="00750D08" w:rsidRDefault="00A42497" w:rsidP="00705D08">
      <w:r>
        <w:t>Final Report</w:t>
      </w:r>
    </w:p>
    <w:p w14:paraId="1FC9475C" w14:textId="77777777" w:rsidR="00705D08" w:rsidRDefault="00750D08" w:rsidP="00705D08">
      <w:r>
        <w:rPr>
          <w:noProof/>
          <w:lang w:eastAsia="en-GB"/>
        </w:rPr>
        <w:drawing>
          <wp:inline distT="0" distB="0" distL="0" distR="0" wp14:anchorId="0B4A3514" wp14:editId="38E2F278">
            <wp:extent cx="6645910" cy="2686685"/>
            <wp:effectExtent l="19050" t="19050" r="2159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07C34FFE" w14:textId="77777777" w:rsidR="00BA7CB5" w:rsidRDefault="00BA7CB5" w:rsidP="00BA7CB5">
      <w:pPr>
        <w:pStyle w:val="Heading2"/>
      </w:pPr>
      <w:bookmarkStart w:id="642" w:name="_Toc448397479"/>
      <w:r>
        <w:lastRenderedPageBreak/>
        <w:t>Payment Run</w:t>
      </w:r>
      <w:bookmarkEnd w:id="642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BED2910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6AE08642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28B7AA7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version of Payment run, allowing the original report to be run by Invoice number or payment number</w:t>
            </w:r>
          </w:p>
        </w:tc>
      </w:tr>
      <w:tr w:rsidR="004F6BE5" w:rsidRPr="00041215" w14:paraId="2ADB4E98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D4731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3B110B9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4F6BE5" w:rsidRPr="00041215" w14:paraId="405A037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62D85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D124124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E1AF424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84453D5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5050FD87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 Finance</w:t>
            </w:r>
          </w:p>
        </w:tc>
      </w:tr>
    </w:tbl>
    <w:p w14:paraId="7B14E995" w14:textId="77777777" w:rsidR="004F6BE5" w:rsidRDefault="004F6BE5" w:rsidP="004F6BE5"/>
    <w:p w14:paraId="6C51F788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57CB3E4" wp14:editId="4C0E2AE9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23809" cy="3476190"/>
            <wp:effectExtent l="19050" t="19050" r="10160" b="101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34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9206BB" w14:textId="77777777" w:rsidR="00750D08" w:rsidRDefault="00750D08" w:rsidP="00750D08">
      <w:r>
        <w:t>These are filters picked before running the report</w:t>
      </w:r>
    </w:p>
    <w:p w14:paraId="4019042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1AC24728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A30995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</w:t>
      </w:r>
    </w:p>
    <w:p w14:paraId="2577168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Payment – search by payment number</w:t>
      </w:r>
    </w:p>
    <w:p w14:paraId="64A7881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Invoice – search by invoice number</w:t>
      </w:r>
    </w:p>
    <w:p w14:paraId="0A1DA94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Payment/Invoice #</w:t>
      </w:r>
    </w:p>
    <w:p w14:paraId="2EF42CD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The reference to search</w:t>
      </w:r>
    </w:p>
    <w:p w14:paraId="6867F27D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Supplier</w:t>
      </w:r>
    </w:p>
    <w:p w14:paraId="76CE97D3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If completed, then only run against this Supplier</w:t>
      </w:r>
    </w:p>
    <w:p w14:paraId="6EA36180" w14:textId="77777777" w:rsidR="00170FE8" w:rsidRDefault="00170FE8" w:rsidP="004F6BE5"/>
    <w:p w14:paraId="0CE0626A" w14:textId="77777777" w:rsidR="00170FE8" w:rsidRDefault="00A42497" w:rsidP="004F6BE5">
      <w:r>
        <w:t>Final Report</w:t>
      </w:r>
    </w:p>
    <w:p w14:paraId="172C3A2D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6911ADD" wp14:editId="17C0718B">
            <wp:extent cx="6645910" cy="1936750"/>
            <wp:effectExtent l="19050" t="19050" r="2159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16C096A2" w14:textId="77777777" w:rsidR="00BA7CB5" w:rsidRDefault="00BA7CB5" w:rsidP="00BA7CB5">
      <w:pPr>
        <w:pStyle w:val="Heading2"/>
      </w:pPr>
      <w:bookmarkStart w:id="643" w:name="_Toc448397480"/>
      <w:r>
        <w:lastRenderedPageBreak/>
        <w:t>Pick List</w:t>
      </w:r>
      <w:bookmarkEnd w:id="643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75A8499D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5F86DC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6CC5A719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</w:t>
            </w:r>
          </w:p>
        </w:tc>
      </w:tr>
      <w:tr w:rsidR="004F6BE5" w:rsidRPr="00041215" w14:paraId="0BFC086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1CFCA7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77156CC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4F6BE5" w:rsidRPr="00041215" w14:paraId="6FCA641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DA60A8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ABAEAB0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7982B555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E8D7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635D03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267383C7" w14:textId="77777777" w:rsidR="004F6BE5" w:rsidRDefault="004F6BE5" w:rsidP="004F6BE5"/>
    <w:p w14:paraId="3893338C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4CD0B27E" wp14:editId="7D5C732C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580765" cy="2101215"/>
            <wp:effectExtent l="19050" t="19050" r="19685" b="1333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4"/>
                    <a:stretch/>
                  </pic:blipFill>
                  <pic:spPr bwMode="auto">
                    <a:xfrm>
                      <a:off x="0" y="0"/>
                      <a:ext cx="3580952" cy="2101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22D5BED" w14:textId="77777777" w:rsidR="00750D08" w:rsidRDefault="00750D08" w:rsidP="00750D08">
      <w:r>
        <w:t>These are filters picked before running the report</w:t>
      </w:r>
    </w:p>
    <w:p w14:paraId="212C5350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C84F11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5321E5B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56762F3D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0EFF12E0" w14:textId="77777777" w:rsidR="00170FE8" w:rsidRDefault="00170FE8" w:rsidP="004F6BE5"/>
    <w:p w14:paraId="6A83DB70" w14:textId="77777777" w:rsidR="00170FE8" w:rsidRDefault="00170FE8" w:rsidP="004F6BE5"/>
    <w:p w14:paraId="5F863D24" w14:textId="77777777" w:rsidR="00170FE8" w:rsidRDefault="00170FE8" w:rsidP="004F6BE5"/>
    <w:p w14:paraId="3BE465AB" w14:textId="77777777" w:rsidR="00170FE8" w:rsidRDefault="00A42497" w:rsidP="004F6BE5">
      <w:r>
        <w:t>Final Report</w:t>
      </w:r>
    </w:p>
    <w:p w14:paraId="441D37EC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5EBB524C" wp14:editId="53511C6D">
            <wp:extent cx="6645910" cy="2300605"/>
            <wp:effectExtent l="19050" t="19050" r="21590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2FF73AAB" w14:textId="77777777" w:rsidR="00BA7CB5" w:rsidRDefault="00BA7CB5" w:rsidP="00BA7CB5">
      <w:pPr>
        <w:pStyle w:val="Heading2"/>
      </w:pPr>
      <w:bookmarkStart w:id="644" w:name="_Toc448397481"/>
      <w:r>
        <w:lastRenderedPageBreak/>
        <w:t>Pick List Job Breakdown</w:t>
      </w:r>
      <w:bookmarkEnd w:id="644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5CDEE65E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3A92751C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1FA3757C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job</w:t>
            </w:r>
          </w:p>
        </w:tc>
      </w:tr>
      <w:tr w:rsidR="00A42497" w:rsidRPr="00041215" w14:paraId="0B2E7970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38998F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0C67F4FE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5CBD323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0F563E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310660D2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55884E72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13BCD8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4E48AFAD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69365A02" w14:textId="77777777" w:rsidR="004F6BE5" w:rsidRDefault="004F6BE5" w:rsidP="004F6BE5"/>
    <w:p w14:paraId="6527DC7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69BC743C" wp14:editId="7DC41E8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42857" cy="2000000"/>
            <wp:effectExtent l="19050" t="19050" r="10160" b="196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0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45417D9F" w14:textId="77777777" w:rsidR="00750D08" w:rsidRDefault="00750D08" w:rsidP="00750D08">
      <w:r>
        <w:t>These are filters picked before running the report</w:t>
      </w:r>
    </w:p>
    <w:p w14:paraId="7C7D2608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2908F9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94A3345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7E9D866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7C39066F" w14:textId="77777777" w:rsidR="00A42497" w:rsidRDefault="00A42497" w:rsidP="00A42497"/>
    <w:p w14:paraId="32B8D061" w14:textId="77777777" w:rsidR="00A42497" w:rsidRDefault="00A42497" w:rsidP="00A42497"/>
    <w:p w14:paraId="771EDD0C" w14:textId="77777777" w:rsidR="00A42497" w:rsidRDefault="00A42497" w:rsidP="00A42497">
      <w:r>
        <w:t>Final Report</w:t>
      </w:r>
    </w:p>
    <w:p w14:paraId="7612FDF5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7D4F19E" wp14:editId="6F4637E7">
            <wp:extent cx="6645910" cy="29673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51A58FB9" w14:textId="77777777" w:rsidR="004F6BE5" w:rsidRDefault="00BA7CB5" w:rsidP="00BA7CB5">
      <w:pPr>
        <w:pStyle w:val="Heading2"/>
      </w:pPr>
      <w:bookmarkStart w:id="645" w:name="_Toc448397482"/>
      <w:r>
        <w:lastRenderedPageBreak/>
        <w:t>Pick List Reserved Lots</w:t>
      </w:r>
      <w:bookmarkEnd w:id="645"/>
    </w:p>
    <w:tbl>
      <w:tblPr>
        <w:tblStyle w:val="GridTable3-Accent1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A42497" w:rsidRPr="00041215" w14:paraId="73F341EA" w14:textId="77777777" w:rsidTr="00A424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57877F74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431576A" w14:textId="77777777" w:rsidR="00A42497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reserved stock for planned job (and all relevant sub jobs)</w:t>
            </w:r>
          </w:p>
        </w:tc>
      </w:tr>
      <w:tr w:rsidR="00A42497" w:rsidRPr="00041215" w14:paraId="3144DE59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34A7F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D1D8A06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19D33C4" w14:textId="77777777" w:rsidTr="00A424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A12D1D3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F086F27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3B17D88F" w14:textId="77777777" w:rsidTr="00A424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D79EC7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8F2F118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1CDBB5F0" w14:textId="77777777" w:rsidR="004F6BE5" w:rsidRDefault="004F6BE5" w:rsidP="004F6BE5"/>
    <w:p w14:paraId="33DF7B06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3DB7C45" wp14:editId="463B5DE0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04762" cy="1971429"/>
            <wp:effectExtent l="19050" t="19050" r="10160" b="1016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F7F6FEC" w14:textId="77777777" w:rsidR="00750D08" w:rsidRDefault="00750D08" w:rsidP="00750D08">
      <w:r>
        <w:t>These are filters picked before running the report</w:t>
      </w:r>
    </w:p>
    <w:p w14:paraId="76F562EF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3EE15F7D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6719113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47B5ED14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954F567" w14:textId="77777777" w:rsidR="00A42497" w:rsidRDefault="00A42497" w:rsidP="00A42497"/>
    <w:p w14:paraId="3B5741CA" w14:textId="77777777" w:rsidR="00A42497" w:rsidRDefault="00A42497" w:rsidP="00A42497">
      <w:r>
        <w:t>Final Report</w:t>
      </w:r>
    </w:p>
    <w:p w14:paraId="1D83C644" w14:textId="77777777" w:rsidR="00705D08" w:rsidRDefault="00170FE8" w:rsidP="00705D08">
      <w:r>
        <w:rPr>
          <w:noProof/>
          <w:lang w:eastAsia="en-GB"/>
        </w:rPr>
        <w:drawing>
          <wp:inline distT="0" distB="0" distL="0" distR="0" wp14:anchorId="6E8D291F" wp14:editId="386F86CB">
            <wp:extent cx="6645910" cy="1983740"/>
            <wp:effectExtent l="19050" t="19050" r="2159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5D08">
        <w:br w:type="page"/>
      </w:r>
    </w:p>
    <w:p w14:paraId="6359D70C" w14:textId="77777777" w:rsidR="00BA7CB5" w:rsidRDefault="00BA7CB5" w:rsidP="00BA7CB5">
      <w:pPr>
        <w:pStyle w:val="Heading2"/>
      </w:pPr>
      <w:bookmarkStart w:id="646" w:name="_Toc448397483"/>
      <w:r>
        <w:lastRenderedPageBreak/>
        <w:t>Pick List Work Centre</w:t>
      </w:r>
      <w:bookmarkEnd w:id="646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2D6CA3AE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089BD7FB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5DB96BE2" w14:textId="77777777" w:rsidR="004F6BE5" w:rsidRPr="00041215" w:rsidRDefault="00A42497" w:rsidP="00A424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to find all stock for planned job (and all relevant sub jobs), split by each work centre</w:t>
            </w:r>
          </w:p>
        </w:tc>
      </w:tr>
      <w:tr w:rsidR="00A42497" w:rsidRPr="00041215" w14:paraId="7488B8C6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D0173D" w14:textId="77777777" w:rsidR="00A42497" w:rsidRPr="00041215" w:rsidRDefault="00A42497" w:rsidP="00A42497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9184E83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Bryan Vickers</w:t>
            </w:r>
          </w:p>
        </w:tc>
      </w:tr>
      <w:tr w:rsidR="00A42497" w:rsidRPr="00041215" w14:paraId="09110FEA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5852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6731C4B" w14:textId="77777777" w:rsidR="00A42497" w:rsidRPr="00041215" w:rsidRDefault="00A42497" w:rsidP="00A424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42497" w:rsidRPr="00041215" w14:paraId="0674C0B2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E9C2CFE" w14:textId="77777777" w:rsidR="00A42497" w:rsidRPr="00041215" w:rsidRDefault="00A42497" w:rsidP="00A42497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7876F3D2" w14:textId="77777777" w:rsidR="00A42497" w:rsidRPr="00041215" w:rsidRDefault="00A42497" w:rsidP="00A42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PBP Manufacturing</w:t>
            </w:r>
          </w:p>
        </w:tc>
      </w:tr>
    </w:tbl>
    <w:p w14:paraId="48111473" w14:textId="77777777" w:rsidR="004F6BE5" w:rsidRDefault="004F6BE5" w:rsidP="004F6BE5"/>
    <w:p w14:paraId="524A6AE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2992EF64" wp14:editId="04F69A69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3714286" cy="1971429"/>
            <wp:effectExtent l="19050" t="19050" r="19685" b="1016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0BF4D633" w14:textId="77777777" w:rsidR="00750D08" w:rsidRDefault="00750D08" w:rsidP="00750D08">
      <w:r>
        <w:t>These are filters picked before running the report</w:t>
      </w:r>
    </w:p>
    <w:p w14:paraId="4ACA1CAC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46BACA86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06F860EF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Master Job</w:t>
      </w:r>
    </w:p>
    <w:p w14:paraId="01AB53AC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Project job to search for</w:t>
      </w:r>
    </w:p>
    <w:p w14:paraId="24B58C5B" w14:textId="77777777" w:rsidR="00A42497" w:rsidRDefault="00A42497" w:rsidP="00A42497"/>
    <w:p w14:paraId="63D6529B" w14:textId="77777777" w:rsidR="00A42497" w:rsidRDefault="00A42497" w:rsidP="00A42497">
      <w:r>
        <w:t>Final Report</w:t>
      </w:r>
    </w:p>
    <w:p w14:paraId="302BE318" w14:textId="77777777" w:rsidR="00D73A4F" w:rsidRDefault="00170FE8" w:rsidP="00D73A4F">
      <w:r>
        <w:rPr>
          <w:noProof/>
          <w:lang w:eastAsia="en-GB"/>
        </w:rPr>
        <w:drawing>
          <wp:inline distT="0" distB="0" distL="0" distR="0" wp14:anchorId="038E61C6" wp14:editId="0849A22E">
            <wp:extent cx="6645910" cy="3684270"/>
            <wp:effectExtent l="19050" t="19050" r="2159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A4F">
        <w:br w:type="page"/>
      </w:r>
    </w:p>
    <w:p w14:paraId="1EB3E0F2" w14:textId="77777777" w:rsidR="003E2A7F" w:rsidRDefault="00BA7CB5" w:rsidP="00BA7CB5">
      <w:pPr>
        <w:pStyle w:val="Heading2"/>
      </w:pPr>
      <w:bookmarkStart w:id="647" w:name="_Toc448397484"/>
      <w:r>
        <w:lastRenderedPageBreak/>
        <w:t>Purchase Order Details</w:t>
      </w:r>
      <w:bookmarkEnd w:id="647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37BD7C3A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5C9537E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4794EFBA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details of Purchase Orders for a specified period of time</w:t>
            </w:r>
          </w:p>
        </w:tc>
      </w:tr>
      <w:tr w:rsidR="004F6BE5" w:rsidRPr="00041215" w14:paraId="60BA55E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B5385BF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4E3EF7EE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6BE5" w:rsidRPr="00041215" w14:paraId="67C23D56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7F579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1B500450" w14:textId="77777777" w:rsidR="004F6BE5" w:rsidRPr="00041215" w:rsidRDefault="004F6BE5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6BE5" w:rsidRPr="00041215" w14:paraId="62ED7569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1B80900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2C3E0909" w14:textId="77777777" w:rsidR="004F6BE5" w:rsidRPr="00041215" w:rsidRDefault="004F6BE5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BE2080" w14:textId="77777777" w:rsidR="004F6BE5" w:rsidRDefault="004F6BE5" w:rsidP="004F6BE5"/>
    <w:p w14:paraId="7AF1A2CB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0BDF6980" wp14:editId="14DEFC1D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346286" cy="3016155"/>
            <wp:effectExtent l="19050" t="19050" r="16510" b="1333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86" cy="301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22FF2CD9" w14:textId="77777777" w:rsidR="00750D08" w:rsidRDefault="00750D08" w:rsidP="00750D08">
      <w:r>
        <w:t>These are filters picked before running the report</w:t>
      </w:r>
    </w:p>
    <w:p w14:paraId="32685846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680F4E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2E3B7D6C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3B475A79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of entry dates</w:t>
      </w:r>
    </w:p>
    <w:p w14:paraId="3B669D50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6AADD93B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of entry dates</w:t>
      </w:r>
    </w:p>
    <w:p w14:paraId="2A739E1A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Status</w:t>
      </w:r>
    </w:p>
    <w:p w14:paraId="308513F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Purchase Order status to run against</w:t>
      </w:r>
    </w:p>
    <w:p w14:paraId="7C5C3110" w14:textId="77777777" w:rsidR="00170FE8" w:rsidRDefault="00A42497" w:rsidP="004F6BE5">
      <w:r>
        <w:t>Final Report</w:t>
      </w:r>
    </w:p>
    <w:p w14:paraId="77D32B72" w14:textId="77777777" w:rsidR="004B6639" w:rsidRDefault="00170FE8" w:rsidP="004B6639">
      <w:r>
        <w:rPr>
          <w:noProof/>
          <w:lang w:eastAsia="en-GB"/>
        </w:rPr>
        <w:drawing>
          <wp:inline distT="0" distB="0" distL="0" distR="0" wp14:anchorId="497AA93F" wp14:editId="01BB9F05">
            <wp:extent cx="6645910" cy="2306955"/>
            <wp:effectExtent l="19050" t="19050" r="21590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6639">
        <w:br w:type="page"/>
      </w:r>
    </w:p>
    <w:p w14:paraId="7B369F55" w14:textId="77777777" w:rsidR="00BA7CB5" w:rsidRDefault="00BA7CB5" w:rsidP="00BA7CB5">
      <w:pPr>
        <w:pStyle w:val="Heading2"/>
      </w:pPr>
      <w:bookmarkStart w:id="648" w:name="_Toc448397485"/>
      <w:r>
        <w:lastRenderedPageBreak/>
        <w:t>Purchase Order E Signature</w:t>
      </w:r>
      <w:bookmarkEnd w:id="648"/>
    </w:p>
    <w:tbl>
      <w:tblPr>
        <w:tblStyle w:val="GridTable3-Accent1"/>
        <w:tblW w:w="0" w:type="auto"/>
        <w:tblInd w:w="5" w:type="dxa"/>
        <w:tblLook w:val="04A0" w:firstRow="1" w:lastRow="0" w:firstColumn="1" w:lastColumn="0" w:noHBand="0" w:noVBand="1"/>
      </w:tblPr>
      <w:tblGrid>
        <w:gridCol w:w="1555"/>
        <w:gridCol w:w="8896"/>
      </w:tblGrid>
      <w:tr w:rsidR="004F6BE5" w:rsidRPr="00041215" w14:paraId="073482F1" w14:textId="77777777" w:rsidTr="00E971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798B87D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78E869EC" w14:textId="77777777" w:rsidR="004F6BE5" w:rsidRPr="00041215" w:rsidRDefault="00A42497" w:rsidP="00E971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Report of changes made to purchase orders between two dates</w:t>
            </w:r>
          </w:p>
        </w:tc>
      </w:tr>
      <w:tr w:rsidR="004F6BE5" w:rsidRPr="00041215" w14:paraId="1A95B42E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49002F0" w14:textId="77777777" w:rsidR="004F6BE5" w:rsidRPr="00041215" w:rsidRDefault="004F6BE5" w:rsidP="00E97199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23CD6B2F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Liz Collins</w:t>
            </w:r>
          </w:p>
        </w:tc>
      </w:tr>
      <w:tr w:rsidR="004F6BE5" w:rsidRPr="00041215" w14:paraId="196D14AB" w14:textId="77777777" w:rsidTr="00E971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C2E14D6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0EE24491" w14:textId="77777777" w:rsidR="004F6BE5" w:rsidRPr="00041215" w:rsidRDefault="00A42497" w:rsidP="00E971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4F6BE5" w:rsidRPr="00041215" w14:paraId="4079F9DD" w14:textId="77777777" w:rsidTr="00E97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BE9B1F" w14:textId="77777777" w:rsidR="004F6BE5" w:rsidRPr="00041215" w:rsidRDefault="004F6BE5" w:rsidP="00E97199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1351B42E" w14:textId="77777777" w:rsidR="004F6BE5" w:rsidRPr="00041215" w:rsidRDefault="00A42497" w:rsidP="00E971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PBL Finance</w:t>
            </w:r>
          </w:p>
        </w:tc>
      </w:tr>
    </w:tbl>
    <w:p w14:paraId="2273731F" w14:textId="77777777" w:rsidR="004F6BE5" w:rsidRDefault="004F6BE5" w:rsidP="004F6BE5"/>
    <w:p w14:paraId="42142BF3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5D04116" wp14:editId="715D9A4B">
            <wp:simplePos x="0" y="0"/>
            <wp:positionH relativeFrom="margin">
              <wp:align>right</wp:align>
            </wp:positionH>
            <wp:positionV relativeFrom="paragraph">
              <wp:posOffset>23590</wp:posOffset>
            </wp:positionV>
            <wp:extent cx="4462818" cy="2953749"/>
            <wp:effectExtent l="19050" t="19050" r="13970" b="184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8" cy="295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1AE6F241" w14:textId="77777777" w:rsidR="00750D08" w:rsidRDefault="00750D08" w:rsidP="00750D08">
      <w:r>
        <w:t>These are filters picked before running the report</w:t>
      </w:r>
    </w:p>
    <w:p w14:paraId="28E86D73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77BB9357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2106424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Transaction Type</w:t>
      </w:r>
    </w:p>
    <w:p w14:paraId="79DEBCE0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Type of changes to run against</w:t>
      </w:r>
    </w:p>
    <w:p w14:paraId="7100CAB1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From</w:t>
      </w:r>
    </w:p>
    <w:p w14:paraId="466CE91A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Start of period for date of change</w:t>
      </w:r>
    </w:p>
    <w:p w14:paraId="5B376D93" w14:textId="77777777" w:rsidR="00A42497" w:rsidRDefault="00A42497" w:rsidP="00A42497">
      <w:pPr>
        <w:pStyle w:val="ListParagraph"/>
        <w:numPr>
          <w:ilvl w:val="0"/>
          <w:numId w:val="1"/>
        </w:numPr>
      </w:pPr>
      <w:r>
        <w:t>Enter To</w:t>
      </w:r>
    </w:p>
    <w:p w14:paraId="78738627" w14:textId="77777777" w:rsidR="00A42497" w:rsidRDefault="00A42497" w:rsidP="00A42497">
      <w:pPr>
        <w:pStyle w:val="ListParagraph"/>
        <w:numPr>
          <w:ilvl w:val="1"/>
          <w:numId w:val="1"/>
        </w:numPr>
      </w:pPr>
      <w:r>
        <w:t>End of period for date of change</w:t>
      </w:r>
    </w:p>
    <w:p w14:paraId="02EE79A3" w14:textId="77777777" w:rsidR="00170FE8" w:rsidRDefault="00A42497" w:rsidP="004F6BE5">
      <w:r>
        <w:t>Final Report</w:t>
      </w:r>
    </w:p>
    <w:p w14:paraId="11BD123F" w14:textId="77777777" w:rsidR="007F38BC" w:rsidRDefault="00170FE8" w:rsidP="007F38BC">
      <w:r>
        <w:rPr>
          <w:noProof/>
          <w:lang w:eastAsia="en-GB"/>
        </w:rPr>
        <w:drawing>
          <wp:inline distT="0" distB="0" distL="0" distR="0" wp14:anchorId="2EF53405" wp14:editId="0FD97890">
            <wp:extent cx="6645910" cy="2438400"/>
            <wp:effectExtent l="19050" t="19050" r="2159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F38BC">
        <w:br w:type="page"/>
      </w:r>
    </w:p>
    <w:p w14:paraId="1D71BEED" w14:textId="77777777" w:rsidR="00BA7CB5" w:rsidRDefault="00BA7CB5" w:rsidP="00BA7CB5">
      <w:pPr>
        <w:pStyle w:val="Heading2"/>
      </w:pPr>
      <w:bookmarkStart w:id="649" w:name="_Toc448397486"/>
      <w:r>
        <w:lastRenderedPageBreak/>
        <w:t>Unpaid Asse</w:t>
      </w:r>
      <w:r w:rsidR="00705D08">
        <w:t>t</w:t>
      </w:r>
      <w:r>
        <w:t>s Accounts Payable</w:t>
      </w:r>
      <w:bookmarkEnd w:id="649"/>
    </w:p>
    <w:tbl>
      <w:tblPr>
        <w:tblStyle w:val="GridTable3-Accent1"/>
        <w:tblW w:w="10456" w:type="dxa"/>
        <w:tblLook w:val="04A0" w:firstRow="1" w:lastRow="0" w:firstColumn="1" w:lastColumn="0" w:noHBand="0" w:noVBand="1"/>
      </w:tblPr>
      <w:tblGrid>
        <w:gridCol w:w="1555"/>
        <w:gridCol w:w="8901"/>
      </w:tblGrid>
      <w:tr w:rsidR="005B49C8" w:rsidRPr="00041215" w14:paraId="46C92E6C" w14:textId="77777777" w:rsidTr="005B4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5" w:type="dxa"/>
          </w:tcPr>
          <w:p w14:paraId="2FB651E1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Description</w:t>
            </w:r>
          </w:p>
        </w:tc>
        <w:tc>
          <w:tcPr>
            <w:tcW w:w="8901" w:type="dxa"/>
          </w:tcPr>
          <w:p w14:paraId="006FFF08" w14:textId="77777777" w:rsidR="005B49C8" w:rsidRPr="00041215" w:rsidRDefault="005B49C8" w:rsidP="003674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Accounts Payable – Unpaid Assets, created by Prometic</w:t>
            </w:r>
          </w:p>
        </w:tc>
      </w:tr>
      <w:tr w:rsidR="005B49C8" w:rsidRPr="00041215" w14:paraId="439794A6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F06C12C" w14:textId="77777777" w:rsidR="005B49C8" w:rsidRPr="00041215" w:rsidRDefault="005B49C8" w:rsidP="003674F1">
            <w:pPr>
              <w:rPr>
                <w:i w:val="0"/>
              </w:rPr>
            </w:pPr>
            <w:r w:rsidRPr="00041215">
              <w:rPr>
                <w:i w:val="0"/>
              </w:rPr>
              <w:t>Requested by</w:t>
            </w:r>
          </w:p>
        </w:tc>
        <w:tc>
          <w:tcPr>
            <w:tcW w:w="8901" w:type="dxa"/>
          </w:tcPr>
          <w:p w14:paraId="312D89F4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Bianca Vasquez</w:t>
            </w:r>
          </w:p>
        </w:tc>
      </w:tr>
      <w:tr w:rsidR="005B49C8" w:rsidRPr="00041215" w14:paraId="14ABA0E4" w14:textId="77777777" w:rsidTr="005B49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2E808B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Delivered Date</w:t>
            </w:r>
          </w:p>
        </w:tc>
        <w:tc>
          <w:tcPr>
            <w:tcW w:w="8901" w:type="dxa"/>
          </w:tcPr>
          <w:p w14:paraId="78061EF9" w14:textId="77777777" w:rsidR="005B49C8" w:rsidRPr="00041215" w:rsidRDefault="005B49C8" w:rsidP="003674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5B49C8" w:rsidRPr="00041215" w14:paraId="7BC46659" w14:textId="77777777" w:rsidTr="005B4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747F996" w14:textId="77777777" w:rsidR="005B49C8" w:rsidRPr="00041215" w:rsidRDefault="005B49C8" w:rsidP="003674F1">
            <w:pPr>
              <w:rPr>
                <w:i w:val="0"/>
              </w:rPr>
            </w:pPr>
            <w:r>
              <w:rPr>
                <w:i w:val="0"/>
              </w:rPr>
              <w:t>Used by</w:t>
            </w:r>
          </w:p>
        </w:tc>
        <w:tc>
          <w:tcPr>
            <w:tcW w:w="8901" w:type="dxa"/>
          </w:tcPr>
          <w:p w14:paraId="3F3EB028" w14:textId="77777777" w:rsidR="005B49C8" w:rsidRPr="00041215" w:rsidRDefault="005B49C8" w:rsidP="003674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PBI/PBL finance</w:t>
            </w:r>
          </w:p>
        </w:tc>
      </w:tr>
    </w:tbl>
    <w:p w14:paraId="38974E22" w14:textId="77777777" w:rsidR="004F6BE5" w:rsidRDefault="004F6BE5" w:rsidP="004F6BE5"/>
    <w:p w14:paraId="1F9D341D" w14:textId="77777777" w:rsidR="004F6BE5" w:rsidRDefault="00B8149D" w:rsidP="004F6BE5"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 wp14:anchorId="24F2F080" wp14:editId="17011D38">
            <wp:simplePos x="0" y="0"/>
            <wp:positionH relativeFrom="margin">
              <wp:align>right</wp:align>
            </wp:positionH>
            <wp:positionV relativeFrom="paragraph">
              <wp:posOffset>23589</wp:posOffset>
            </wp:positionV>
            <wp:extent cx="3704762" cy="1980952"/>
            <wp:effectExtent l="19050" t="19050" r="10160" b="196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9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BE5">
        <w:t>Parameters</w:t>
      </w:r>
    </w:p>
    <w:p w14:paraId="6CE4F421" w14:textId="77777777" w:rsidR="00750D08" w:rsidRDefault="00750D08" w:rsidP="00750D08">
      <w:r>
        <w:t>These are filters picked before running the report</w:t>
      </w:r>
    </w:p>
    <w:p w14:paraId="26768DA7" w14:textId="77777777" w:rsidR="00750D08" w:rsidRDefault="00750D08" w:rsidP="00750D08">
      <w:pPr>
        <w:pStyle w:val="ListParagraph"/>
        <w:numPr>
          <w:ilvl w:val="0"/>
          <w:numId w:val="1"/>
        </w:numPr>
      </w:pPr>
      <w:r>
        <w:t>Company</w:t>
      </w:r>
    </w:p>
    <w:p w14:paraId="2D24F64B" w14:textId="77777777" w:rsidR="00750D08" w:rsidRDefault="00750D08" w:rsidP="00750D08">
      <w:pPr>
        <w:pStyle w:val="ListParagraph"/>
        <w:numPr>
          <w:ilvl w:val="1"/>
          <w:numId w:val="1"/>
        </w:numPr>
      </w:pPr>
      <w:r>
        <w:t>The Syspro company ID to run against (PBL = 10)</w:t>
      </w:r>
    </w:p>
    <w:p w14:paraId="7E095EAE" w14:textId="77777777" w:rsidR="003674F1" w:rsidRDefault="003674F1" w:rsidP="003674F1">
      <w:pPr>
        <w:pStyle w:val="ListParagraph"/>
        <w:numPr>
          <w:ilvl w:val="0"/>
          <w:numId w:val="1"/>
        </w:numPr>
      </w:pPr>
      <w:r>
        <w:t>Period</w:t>
      </w:r>
    </w:p>
    <w:p w14:paraId="48822555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P1 – this period</w:t>
      </w:r>
    </w:p>
    <w:p w14:paraId="43DF0BEA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P2 – last period</w:t>
      </w:r>
    </w:p>
    <w:p w14:paraId="5ED8E846" w14:textId="77777777" w:rsidR="003674F1" w:rsidRDefault="003674F1" w:rsidP="003674F1">
      <w:pPr>
        <w:pStyle w:val="ListParagraph"/>
        <w:numPr>
          <w:ilvl w:val="1"/>
          <w:numId w:val="1"/>
        </w:numPr>
      </w:pPr>
      <w:r>
        <w:t>P3 – last period - 1</w:t>
      </w:r>
    </w:p>
    <w:p w14:paraId="42539E38" w14:textId="77777777" w:rsidR="00170FE8" w:rsidRDefault="003674F1" w:rsidP="009C39E1">
      <w:r>
        <w:t>Final Report</w:t>
      </w:r>
    </w:p>
    <w:p w14:paraId="1CE9AD8D" w14:textId="77777777" w:rsidR="009C39E1" w:rsidRDefault="00750D08" w:rsidP="009C39E1">
      <w:r>
        <w:rPr>
          <w:noProof/>
          <w:lang w:eastAsia="en-GB"/>
        </w:rPr>
        <w:drawing>
          <wp:inline distT="0" distB="0" distL="0" distR="0" wp14:anchorId="20CAA218" wp14:editId="18B947C4">
            <wp:extent cx="6645910" cy="2574925"/>
            <wp:effectExtent l="19050" t="19050" r="2159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C39E1">
        <w:br w:type="page"/>
      </w:r>
    </w:p>
    <w:p w14:paraId="4BB3C094" w14:textId="77777777" w:rsidR="004F6BE5" w:rsidRDefault="004F6BE5" w:rsidP="004F6BE5">
      <w:pPr>
        <w:pStyle w:val="Heading1"/>
      </w:pPr>
      <w:bookmarkStart w:id="650" w:name="_Toc448397487"/>
      <w:r>
        <w:lastRenderedPageBreak/>
        <w:t>Reports to be developed</w:t>
      </w:r>
      <w:bookmarkEnd w:id="650"/>
    </w:p>
    <w:p w14:paraId="49EFDD1C" w14:textId="77777777" w:rsidR="004F6BE5" w:rsidRPr="004F6BE5" w:rsidRDefault="00006447" w:rsidP="004F6BE5">
      <w:r>
        <w:t>The following reports are scheduled to be developed following the sign off of Actual Budgets Balance Sheet.</w:t>
      </w:r>
    </w:p>
    <w:p w14:paraId="120251DE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>Actuals Budgets Financial Statement</w:t>
      </w:r>
    </w:p>
    <w:p w14:paraId="7E0B6B31" w14:textId="77777777" w:rsid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Trial Balance</w:t>
      </w:r>
    </w:p>
    <w:p w14:paraId="171C23D3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Budget vs Actual</w:t>
      </w:r>
    </w:p>
    <w:p w14:paraId="2D971438" w14:textId="77777777" w:rsidR="004F6BE5" w:rsidRPr="004F6BE5" w:rsidRDefault="004F6BE5" w:rsidP="004F6BE5">
      <w:pPr>
        <w:pStyle w:val="Heading4"/>
        <w:rPr>
          <w:i w:val="0"/>
        </w:rPr>
      </w:pPr>
      <w:r w:rsidRPr="004F6BE5">
        <w:rPr>
          <w:i w:val="0"/>
        </w:rPr>
        <w:t xml:space="preserve">Actuals Budgets </w:t>
      </w:r>
      <w:r>
        <w:rPr>
          <w:i w:val="0"/>
        </w:rPr>
        <w:t>Mapping Check</w:t>
      </w:r>
    </w:p>
    <w:p w14:paraId="17EF7586" w14:textId="77777777" w:rsidR="004F6BE5" w:rsidRPr="004F6BE5" w:rsidRDefault="004F6BE5" w:rsidP="004F6BE5"/>
    <w:sectPr w:rsidR="004F6BE5" w:rsidRPr="004F6BE5" w:rsidSect="00557185">
      <w:footerReference w:type="default" r:id="rId93"/>
      <w:headerReference w:type="first" r:id="rId94"/>
      <w:footerReference w:type="first" r:id="rId95"/>
      <w:pgSz w:w="11906" w:h="16838"/>
      <w:pgMar w:top="1560" w:right="720" w:bottom="720" w:left="72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93" w:author="Chris Johnson" w:date="2016-03-18T17:02:00Z" w:initials="CJ">
    <w:p w14:paraId="3B452C6B" w14:textId="77777777" w:rsidR="00750DDD" w:rsidRDefault="00750DDD">
      <w:pPr>
        <w:pStyle w:val="CommentText"/>
      </w:pPr>
      <w:r>
        <w:rPr>
          <w:rStyle w:val="CommentReference"/>
        </w:rPr>
        <w:annotationRef/>
      </w:r>
      <w:r w:rsidR="00046C59">
        <w:rPr>
          <w:noProof/>
        </w:rPr>
        <w:t>Added search by Batch number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B452C6B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9AC033" w14:textId="77777777" w:rsidR="00A84058" w:rsidRDefault="00A84058" w:rsidP="00700D3E">
      <w:pPr>
        <w:spacing w:after="0" w:line="240" w:lineRule="auto"/>
      </w:pPr>
      <w:r>
        <w:separator/>
      </w:r>
    </w:p>
  </w:endnote>
  <w:endnote w:type="continuationSeparator" w:id="0">
    <w:p w14:paraId="24925607" w14:textId="77777777" w:rsidR="00A84058" w:rsidRDefault="00A84058" w:rsidP="00700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CBB4F2" w14:textId="033F3681" w:rsidR="00700D3E" w:rsidRDefault="00700D3E">
    <w:pPr>
      <w:pStyle w:val="Footer"/>
    </w:pPr>
    <w:r>
      <w:t xml:space="preserve">Page </w:t>
    </w:r>
    <w:sdt>
      <w:sdtPr>
        <w:id w:val="72256375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579A">
          <w:rPr>
            <w:noProof/>
          </w:rPr>
          <w:t>21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83579A">
          <w:rPr>
            <w:noProof/>
          </w:rPr>
          <w:t>48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9FBE4" w14:textId="53199919" w:rsidR="005B49C8" w:rsidRDefault="005B49C8">
    <w:pPr>
      <w:pStyle w:val="Footer"/>
    </w:pPr>
    <w:ins w:id="651" w:author="Chris Johnson" w:date="2016-04-13T13:42:00Z">
      <w:r>
        <w:t xml:space="preserve">Page </w:t>
      </w:r>
    </w:ins>
    <w:customXmlInsRangeStart w:id="652" w:author="Chris Johnson" w:date="2016-04-13T13:42:00Z"/>
    <w:sdt>
      <w:sdtPr>
        <w:id w:val="10945238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customXmlInsRangeEnd w:id="652"/>
        <w:ins w:id="653" w:author="Chris Johnson" w:date="2016-04-13T13:42:00Z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</w:ins>
        <w:r w:rsidR="0083579A">
          <w:rPr>
            <w:noProof/>
          </w:rPr>
          <w:t>1</w:t>
        </w:r>
        <w:ins w:id="654" w:author="Chris Johnson" w:date="2016-04-13T13:42:00Z">
          <w:r>
            <w:rPr>
              <w:noProof/>
            </w:rPr>
            <w:fldChar w:fldCharType="end"/>
          </w:r>
          <w:r>
            <w:rPr>
              <w:noProof/>
            </w:rP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</w:ins>
        <w:r w:rsidR="0083579A">
          <w:rPr>
            <w:noProof/>
          </w:rPr>
          <w:t>48</w:t>
        </w:r>
        <w:ins w:id="655" w:author="Chris Johnson" w:date="2016-04-13T13:42:00Z">
          <w:r>
            <w:rPr>
              <w:noProof/>
            </w:rPr>
            <w:fldChar w:fldCharType="end"/>
          </w:r>
        </w:ins>
        <w:customXmlInsRangeStart w:id="656" w:author="Chris Johnson" w:date="2016-04-13T13:42:00Z"/>
      </w:sdtContent>
    </w:sdt>
    <w:customXmlInsRangeEnd w:id="656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201D84" w14:textId="77777777" w:rsidR="00A84058" w:rsidRDefault="00A84058" w:rsidP="00700D3E">
      <w:pPr>
        <w:spacing w:after="0" w:line="240" w:lineRule="auto"/>
      </w:pPr>
      <w:r>
        <w:separator/>
      </w:r>
    </w:p>
  </w:footnote>
  <w:footnote w:type="continuationSeparator" w:id="0">
    <w:p w14:paraId="134119CE" w14:textId="77777777" w:rsidR="00A84058" w:rsidRDefault="00A84058" w:rsidP="00700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CCB95" w14:textId="77777777" w:rsidR="00557185" w:rsidRDefault="00557185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0" locked="0" layoutInCell="1" allowOverlap="1" wp14:anchorId="711EF5F2" wp14:editId="4BCE3588">
          <wp:simplePos x="0" y="0"/>
          <wp:positionH relativeFrom="margin">
            <wp:align>right</wp:align>
          </wp:positionH>
          <wp:positionV relativeFrom="paragraph">
            <wp:posOffset>-252901</wp:posOffset>
          </wp:positionV>
          <wp:extent cx="2068195" cy="723265"/>
          <wp:effectExtent l="0" t="0" r="8255" b="635"/>
          <wp:wrapSquare wrapText="bothSides"/>
          <wp:docPr id="74" name="Picture 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new_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8195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503CD"/>
    <w:multiLevelType w:val="hybridMultilevel"/>
    <w:tmpl w:val="EC44A2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70051"/>
    <w:multiLevelType w:val="hybridMultilevel"/>
    <w:tmpl w:val="449EC13E"/>
    <w:lvl w:ilvl="0" w:tplc="258CC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C3979"/>
    <w:multiLevelType w:val="hybridMultilevel"/>
    <w:tmpl w:val="24785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2419A"/>
    <w:multiLevelType w:val="hybridMultilevel"/>
    <w:tmpl w:val="F3745E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D19D0"/>
    <w:multiLevelType w:val="hybridMultilevel"/>
    <w:tmpl w:val="DB38AE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16C01"/>
    <w:multiLevelType w:val="hybridMultilevel"/>
    <w:tmpl w:val="BB1E19C8"/>
    <w:lvl w:ilvl="0" w:tplc="152819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6B2E42"/>
    <w:multiLevelType w:val="hybridMultilevel"/>
    <w:tmpl w:val="60AE8004"/>
    <w:lvl w:ilvl="0" w:tplc="5A54AC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5761BD"/>
    <w:multiLevelType w:val="hybridMultilevel"/>
    <w:tmpl w:val="AEAA5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hris Johnson">
    <w15:presenceInfo w15:providerId="AD" w15:userId="S-1-5-21-2222362392-590022482-2035495407-56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58"/>
    <w:rsid w:val="00006447"/>
    <w:rsid w:val="00040E9E"/>
    <w:rsid w:val="00041215"/>
    <w:rsid w:val="00046C59"/>
    <w:rsid w:val="000C1498"/>
    <w:rsid w:val="000E2CB7"/>
    <w:rsid w:val="00101755"/>
    <w:rsid w:val="001055AC"/>
    <w:rsid w:val="00166DC0"/>
    <w:rsid w:val="00170FE8"/>
    <w:rsid w:val="002C6332"/>
    <w:rsid w:val="003674F1"/>
    <w:rsid w:val="003E2A7F"/>
    <w:rsid w:val="003F44E3"/>
    <w:rsid w:val="00415017"/>
    <w:rsid w:val="004A1985"/>
    <w:rsid w:val="004B6639"/>
    <w:rsid w:val="004F6BE5"/>
    <w:rsid w:val="00544F54"/>
    <w:rsid w:val="00557185"/>
    <w:rsid w:val="005B49C8"/>
    <w:rsid w:val="005F35AD"/>
    <w:rsid w:val="00605480"/>
    <w:rsid w:val="006E2D06"/>
    <w:rsid w:val="00700D3E"/>
    <w:rsid w:val="00705D08"/>
    <w:rsid w:val="00750D08"/>
    <w:rsid w:val="00750DDD"/>
    <w:rsid w:val="007934C0"/>
    <w:rsid w:val="007F38BC"/>
    <w:rsid w:val="0083579A"/>
    <w:rsid w:val="0084609E"/>
    <w:rsid w:val="00883358"/>
    <w:rsid w:val="00897F97"/>
    <w:rsid w:val="008F1EFB"/>
    <w:rsid w:val="009004E7"/>
    <w:rsid w:val="009C39E1"/>
    <w:rsid w:val="00A42497"/>
    <w:rsid w:val="00A521B3"/>
    <w:rsid w:val="00A82D5A"/>
    <w:rsid w:val="00A84058"/>
    <w:rsid w:val="00AA1981"/>
    <w:rsid w:val="00B70213"/>
    <w:rsid w:val="00B8149D"/>
    <w:rsid w:val="00BA7CB5"/>
    <w:rsid w:val="00C36C1B"/>
    <w:rsid w:val="00CD0190"/>
    <w:rsid w:val="00D73A4F"/>
    <w:rsid w:val="00DC66FD"/>
    <w:rsid w:val="00DD3345"/>
    <w:rsid w:val="00DE7B98"/>
    <w:rsid w:val="00E41D57"/>
    <w:rsid w:val="00E46EE0"/>
    <w:rsid w:val="00E625E5"/>
    <w:rsid w:val="00E646A6"/>
    <w:rsid w:val="00E909FD"/>
    <w:rsid w:val="00EC7146"/>
    <w:rsid w:val="00F4327A"/>
    <w:rsid w:val="00F91442"/>
    <w:rsid w:val="00FF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CE0B"/>
  <w15:chartTrackingRefBased/>
  <w15:docId w15:val="{17FF7025-A22C-4E98-BD65-061C5CE3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2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E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12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6E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6E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412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121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220"/>
    </w:pPr>
    <w:rPr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BA7CB5"/>
    <w:pPr>
      <w:tabs>
        <w:tab w:val="right" w:leader="dot" w:pos="10456"/>
      </w:tabs>
      <w:spacing w:after="0"/>
      <w:ind w:left="440"/>
    </w:pPr>
    <w:rPr>
      <w:noProof/>
      <w:sz w:val="18"/>
    </w:rPr>
  </w:style>
  <w:style w:type="character" w:styleId="Hyperlink">
    <w:name w:val="Hyperlink"/>
    <w:basedOn w:val="DefaultParagraphFont"/>
    <w:uiPriority w:val="99"/>
    <w:unhideWhenUsed/>
    <w:rsid w:val="000412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004E7"/>
    <w:pPr>
      <w:tabs>
        <w:tab w:val="right" w:leader="dot" w:pos="10456"/>
      </w:tabs>
      <w:spacing w:after="0"/>
    </w:pPr>
    <w:rPr>
      <w:noProof/>
      <w:sz w:val="20"/>
    </w:rPr>
  </w:style>
  <w:style w:type="table" w:styleId="TableGrid">
    <w:name w:val="Table Grid"/>
    <w:basedOn w:val="TableNormal"/>
    <w:uiPriority w:val="39"/>
    <w:rsid w:val="00041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4121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D3E"/>
  </w:style>
  <w:style w:type="paragraph" w:styleId="Footer">
    <w:name w:val="footer"/>
    <w:basedOn w:val="Normal"/>
    <w:link w:val="FooterChar"/>
    <w:uiPriority w:val="99"/>
    <w:unhideWhenUsed/>
    <w:rsid w:val="00700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D3E"/>
  </w:style>
  <w:style w:type="paragraph" w:styleId="Title">
    <w:name w:val="Title"/>
    <w:basedOn w:val="Normal"/>
    <w:next w:val="Normal"/>
    <w:link w:val="TitleChar"/>
    <w:uiPriority w:val="10"/>
    <w:qFormat/>
    <w:rsid w:val="001017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7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1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146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9004E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004E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50D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D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DD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D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DD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comments" Target="comments.xml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microsoft.com/office/2011/relationships/commentsExtended" Target="commentsExtended.xml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1.xml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7E1B0-190E-4601-B9E5-FBF1A3048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48</Pages>
  <Words>3661</Words>
  <Characters>20872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Johnson</dc:creator>
  <cp:keywords/>
  <dc:description/>
  <cp:lastModifiedBy>Chris Johnson</cp:lastModifiedBy>
  <cp:revision>50</cp:revision>
  <cp:lastPrinted>2016-03-10T15:20:00Z</cp:lastPrinted>
  <dcterms:created xsi:type="dcterms:W3CDTF">2016-02-19T12:25:00Z</dcterms:created>
  <dcterms:modified xsi:type="dcterms:W3CDTF">2016-04-14T10:43:00Z</dcterms:modified>
</cp:coreProperties>
</file>